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F5BB88" w14:textId="73FA58C0" w:rsidR="001A000E" w:rsidRPr="00692303" w:rsidRDefault="008873DD" w:rsidP="00610DB1">
      <w:pPr>
        <w:spacing w:line="20" w:lineRule="atLeast"/>
        <w:jc w:val="center"/>
        <w:rPr>
          <w:rFonts w:cs="Times New Roman"/>
        </w:rPr>
      </w:pPr>
      <w:r w:rsidRPr="00692303">
        <w:rPr>
          <w:rFonts w:cs="Times New Roman"/>
          <w:noProof/>
        </w:rPr>
        <w:drawing>
          <wp:inline distT="0" distB="0" distL="0" distR="0" wp14:anchorId="08262A96" wp14:editId="70F1D721">
            <wp:extent cx="1997174" cy="952500"/>
            <wp:effectExtent l="0" t="0" r="3175" b="0"/>
            <wp:docPr id="1001" name="圖片 5">
              <a:extLst xmlns:a="http://schemas.openxmlformats.org/drawingml/2006/main">
                <a:ext uri="{FF2B5EF4-FFF2-40B4-BE49-F238E27FC236}">
                  <a16:creationId xmlns:a16="http://schemas.microsoft.com/office/drawing/2014/main" id="{869CEB0B-33F2-42D5-B7CB-37A9BDE8E3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869CEB0B-33F2-42D5-B7CB-37A9BDE8E368}"/>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034462" cy="970283"/>
                    </a:xfrm>
                    <a:prstGeom prst="rect">
                      <a:avLst/>
                    </a:prstGeom>
                  </pic:spPr>
                </pic:pic>
              </a:graphicData>
            </a:graphic>
          </wp:inline>
        </w:drawing>
      </w:r>
    </w:p>
    <w:p w14:paraId="37F208B1" w14:textId="099A9C45" w:rsidR="00DF33C2" w:rsidRPr="00692303" w:rsidRDefault="00DF33C2" w:rsidP="00BD4BC3">
      <w:pPr>
        <w:spacing w:line="20" w:lineRule="atLeast"/>
        <w:jc w:val="center"/>
        <w:rPr>
          <w:rFonts w:cs="Times New Roman"/>
          <w:b/>
          <w:sz w:val="20"/>
          <w:szCs w:val="20"/>
        </w:rPr>
      </w:pPr>
    </w:p>
    <w:p w14:paraId="354D2FBD" w14:textId="017CCA79" w:rsidR="001A000E" w:rsidRPr="00692303" w:rsidRDefault="001A000E" w:rsidP="00BD4BC3">
      <w:pPr>
        <w:spacing w:line="20" w:lineRule="atLeast"/>
        <w:jc w:val="center"/>
        <w:rPr>
          <w:rFonts w:cs="Times New Roman"/>
        </w:rPr>
      </w:pPr>
      <w:r w:rsidRPr="00692303">
        <w:rPr>
          <w:rFonts w:cs="Times New Roman"/>
          <w:b/>
          <w:sz w:val="64"/>
          <w:szCs w:val="64"/>
        </w:rPr>
        <w:t>產品</w:t>
      </w:r>
      <w:r w:rsidR="008873DD" w:rsidRPr="00692303">
        <w:rPr>
          <w:rFonts w:cs="Times New Roman"/>
          <w:b/>
          <w:sz w:val="64"/>
          <w:szCs w:val="64"/>
        </w:rPr>
        <w:t>碳</w:t>
      </w:r>
      <w:r w:rsidRPr="00692303">
        <w:rPr>
          <w:rFonts w:cs="Times New Roman"/>
          <w:b/>
          <w:sz w:val="64"/>
          <w:szCs w:val="64"/>
        </w:rPr>
        <w:t>足跡盤查報告書</w:t>
      </w:r>
    </w:p>
    <w:p w14:paraId="075D420B" w14:textId="77777777" w:rsidR="00EE56D8" w:rsidRPr="00692303" w:rsidRDefault="00EE56D8" w:rsidP="00EF5F53">
      <w:pPr>
        <w:spacing w:line="20" w:lineRule="atLeast"/>
        <w:rPr>
          <w:rFonts w:cs="Times New Roman"/>
          <w:noProof/>
        </w:rPr>
      </w:pPr>
    </w:p>
    <w:p w14:paraId="4B6ABFC6" w14:textId="309D6F01" w:rsidR="00714DF4" w:rsidRDefault="00FF0F61" w:rsidP="003567CF">
      <w:pPr>
        <w:jc w:val="center"/>
        <w:rPr>
          <w:rFonts w:cs="Times New Roman"/>
          <w:noProof/>
        </w:rPr>
      </w:pPr>
      <w:r>
        <w:rPr>
          <w:rFonts w:cs="Times New Roman"/>
          <w:noProof/>
        </w:rPr>
        <w:drawing>
          <wp:inline distT="0" distB="0" distL="0" distR="0" wp14:anchorId="0CDDC36F" wp14:editId="6760B787">
            <wp:extent cx="1829471" cy="2429768"/>
            <wp:effectExtent l="4763" t="0" r="4127" b="4128"/>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12" cstate="screen">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a:ext>
                      </a:extLst>
                    </a:blip>
                    <a:stretch>
                      <a:fillRect/>
                    </a:stretch>
                  </pic:blipFill>
                  <pic:spPr>
                    <a:xfrm rot="5400000">
                      <a:off x="0" y="0"/>
                      <a:ext cx="1859050" cy="2469052"/>
                    </a:xfrm>
                    <a:prstGeom prst="rect">
                      <a:avLst/>
                    </a:prstGeom>
                  </pic:spPr>
                </pic:pic>
              </a:graphicData>
            </a:graphic>
          </wp:inline>
        </w:drawing>
      </w:r>
      <w:commentRangeStart w:id="0"/>
      <w:commentRangeEnd w:id="0"/>
      <w:r w:rsidR="00B942DB">
        <w:rPr>
          <w:rStyle w:val="af4"/>
        </w:rPr>
        <w:commentReference w:id="0"/>
      </w:r>
    </w:p>
    <w:p w14:paraId="527974C1" w14:textId="272CCE2C" w:rsidR="00714DF4" w:rsidRDefault="00EF5F53" w:rsidP="003567CF">
      <w:pPr>
        <w:jc w:val="center"/>
        <w:rPr>
          <w:rFonts w:cs="Times New Roman"/>
        </w:rPr>
      </w:pPr>
      <w:r>
        <w:rPr>
          <w:rFonts w:cs="Times New Roman"/>
          <w:noProof/>
        </w:rPr>
        <w:drawing>
          <wp:inline distT="0" distB="0" distL="0" distR="0" wp14:anchorId="7CEE3B15" wp14:editId="5F3B1C79">
            <wp:extent cx="1309809" cy="2446840"/>
            <wp:effectExtent l="2857" t="0" r="7938" b="7937"/>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rotWithShape="1">
                    <a:blip r:embed="rId18" cstate="print">
                      <a:extLst>
                        <a:ext uri="{BEBA8EAE-BF5A-486C-A8C5-ECC9F3942E4B}">
                          <a14:imgProps xmlns:a14="http://schemas.microsoft.com/office/drawing/2010/main">
                            <a14:imgLayer r:embed="rId19">
                              <a14:imgEffect>
                                <a14:brightnessContrast bright="20000"/>
                              </a14:imgEffect>
                            </a14:imgLayer>
                          </a14:imgProps>
                        </a:ext>
                        <a:ext uri="{28A0092B-C50C-407E-A947-70E740481C1C}">
                          <a14:useLocalDpi xmlns:a14="http://schemas.microsoft.com/office/drawing/2010/main" val="0"/>
                        </a:ext>
                      </a:extLst>
                    </a:blip>
                    <a:srcRect l="13177" r="15728"/>
                    <a:stretch/>
                  </pic:blipFill>
                  <pic:spPr bwMode="auto">
                    <a:xfrm rot="5400000">
                      <a:off x="0" y="0"/>
                      <a:ext cx="1314655" cy="2455893"/>
                    </a:xfrm>
                    <a:prstGeom prst="rect">
                      <a:avLst/>
                    </a:prstGeom>
                    <a:ln>
                      <a:noFill/>
                    </a:ln>
                    <a:extLst>
                      <a:ext uri="{53640926-AAD7-44D8-BBD7-CCE9431645EC}">
                        <a14:shadowObscured xmlns:a14="http://schemas.microsoft.com/office/drawing/2010/main"/>
                      </a:ext>
                    </a:extLst>
                  </pic:spPr>
                </pic:pic>
              </a:graphicData>
            </a:graphic>
          </wp:inline>
        </w:drawing>
      </w:r>
    </w:p>
    <w:p w14:paraId="24348BF8" w14:textId="77777777" w:rsidR="00714DF4" w:rsidRPr="00692303" w:rsidRDefault="00714DF4" w:rsidP="00BD4BC3">
      <w:pPr>
        <w:spacing w:line="20" w:lineRule="atLeast"/>
        <w:jc w:val="center"/>
        <w:rPr>
          <w:rFonts w:cs="Times New Roman"/>
        </w:rPr>
      </w:pPr>
    </w:p>
    <w:p w14:paraId="19B2FAD6" w14:textId="4D63948A" w:rsidR="001A000E" w:rsidRPr="0067426E" w:rsidRDefault="001A000E" w:rsidP="00BD4BC3">
      <w:pPr>
        <w:spacing w:line="20" w:lineRule="atLeast"/>
        <w:ind w:leftChars="700" w:left="1680"/>
        <w:rPr>
          <w:rFonts w:cs="Times New Roman"/>
          <w:b/>
          <w:sz w:val="36"/>
          <w:szCs w:val="36"/>
        </w:rPr>
      </w:pPr>
      <w:r w:rsidRPr="00692303">
        <w:rPr>
          <w:rFonts w:cs="Times New Roman"/>
          <w:b/>
          <w:sz w:val="36"/>
          <w:szCs w:val="36"/>
        </w:rPr>
        <w:t>廠商名稱</w:t>
      </w:r>
      <w:r w:rsidR="00AF4FA7">
        <w:rPr>
          <w:rFonts w:cs="Times New Roman" w:hint="eastAsia"/>
          <w:b/>
          <w:sz w:val="36"/>
          <w:szCs w:val="36"/>
        </w:rPr>
        <w:t>：</w:t>
      </w:r>
      <w:r w:rsidR="008873DD" w:rsidRPr="0067426E">
        <w:rPr>
          <w:rFonts w:cs="Times New Roman"/>
          <w:b/>
          <w:sz w:val="36"/>
          <w:szCs w:val="36"/>
        </w:rPr>
        <w:t>智邦</w:t>
      </w:r>
      <w:r w:rsidRPr="0067426E">
        <w:rPr>
          <w:rFonts w:cs="Times New Roman"/>
          <w:b/>
          <w:sz w:val="36"/>
          <w:szCs w:val="36"/>
        </w:rPr>
        <w:t>科技股份有限公司</w:t>
      </w:r>
    </w:p>
    <w:p w14:paraId="698DB926" w14:textId="6B616167" w:rsidR="007F776A" w:rsidRPr="0067426E" w:rsidRDefault="008310FA" w:rsidP="00BD4BC3">
      <w:pPr>
        <w:spacing w:line="20" w:lineRule="atLeast"/>
        <w:ind w:leftChars="700" w:left="1680"/>
        <w:rPr>
          <w:rFonts w:cs="Times New Roman"/>
          <w:b/>
          <w:sz w:val="36"/>
          <w:szCs w:val="36"/>
        </w:rPr>
      </w:pPr>
      <w:r w:rsidRPr="0067426E">
        <w:rPr>
          <w:rFonts w:cs="Times New Roman"/>
          <w:b/>
          <w:sz w:val="36"/>
          <w:szCs w:val="36"/>
        </w:rPr>
        <w:t>盤查</w:t>
      </w:r>
      <w:r w:rsidR="00860958" w:rsidRPr="0067426E">
        <w:rPr>
          <w:rFonts w:cs="Times New Roman"/>
          <w:b/>
          <w:sz w:val="36"/>
          <w:szCs w:val="36"/>
        </w:rPr>
        <w:t>產品</w:t>
      </w:r>
      <w:r w:rsidR="00AF4FA7" w:rsidRPr="0067426E">
        <w:rPr>
          <w:rFonts w:cs="Times New Roman" w:hint="eastAsia"/>
          <w:b/>
          <w:sz w:val="36"/>
          <w:szCs w:val="36"/>
        </w:rPr>
        <w:t>：</w:t>
      </w:r>
      <w:r w:rsidR="003A64B1" w:rsidRPr="00D143E3">
        <w:rPr>
          <w:rFonts w:cs="Times New Roman" w:hint="eastAsia"/>
          <w:b/>
          <w:sz w:val="36"/>
          <w:szCs w:val="36"/>
          <w:highlight w:val="yellow"/>
        </w:rPr>
        <w:t>{</w:t>
      </w:r>
      <w:r w:rsidR="003A64B1" w:rsidRPr="00D143E3">
        <w:rPr>
          <w:rFonts w:cs="Times New Roman"/>
          <w:b/>
          <w:sz w:val="36"/>
          <w:szCs w:val="36"/>
          <w:highlight w:val="yellow"/>
        </w:rPr>
        <w:t>{</w:t>
      </w:r>
      <w:proofErr w:type="spellStart"/>
      <w:r w:rsidR="00D143E3" w:rsidRPr="00D143E3">
        <w:rPr>
          <w:rFonts w:cs="Times New Roman"/>
          <w:b/>
          <w:sz w:val="36"/>
          <w:szCs w:val="36"/>
          <w:highlight w:val="yellow"/>
        </w:rPr>
        <w:t>product_name</w:t>
      </w:r>
      <w:proofErr w:type="spellEnd"/>
      <w:r w:rsidR="00D143E3" w:rsidRPr="00D143E3">
        <w:rPr>
          <w:rFonts w:cs="Times New Roman"/>
          <w:b/>
          <w:sz w:val="36"/>
          <w:szCs w:val="36"/>
          <w:highlight w:val="yellow"/>
        </w:rPr>
        <w:t>}}</w:t>
      </w:r>
    </w:p>
    <w:p w14:paraId="61133770" w14:textId="4F921DD2" w:rsidR="008A0C90" w:rsidRPr="0067426E" w:rsidRDefault="007F776A" w:rsidP="008A0C90">
      <w:pPr>
        <w:spacing w:line="20" w:lineRule="atLeast"/>
        <w:ind w:leftChars="700" w:left="1680"/>
        <w:rPr>
          <w:rFonts w:cs="Times New Roman"/>
          <w:b/>
          <w:sz w:val="36"/>
          <w:szCs w:val="36"/>
        </w:rPr>
      </w:pPr>
      <w:r w:rsidRPr="0067426E">
        <w:rPr>
          <w:rFonts w:cs="Times New Roman"/>
          <w:b/>
          <w:sz w:val="36"/>
          <w:szCs w:val="36"/>
        </w:rPr>
        <w:t>版</w:t>
      </w:r>
      <w:r w:rsidR="00AF4FA7" w:rsidRPr="0067426E">
        <w:rPr>
          <w:rFonts w:cs="Times New Roman"/>
          <w:b/>
          <w:sz w:val="36"/>
          <w:szCs w:val="36"/>
        </w:rPr>
        <w:tab/>
      </w:r>
      <w:r w:rsidR="00AF4FA7" w:rsidRPr="0067426E">
        <w:rPr>
          <w:rFonts w:cs="Times New Roman"/>
          <w:b/>
          <w:sz w:val="36"/>
          <w:szCs w:val="36"/>
        </w:rPr>
        <w:t>次</w:t>
      </w:r>
      <w:r w:rsidR="00AF4FA7" w:rsidRPr="0067426E">
        <w:rPr>
          <w:rFonts w:cs="Times New Roman" w:hint="eastAsia"/>
          <w:b/>
          <w:sz w:val="36"/>
          <w:szCs w:val="36"/>
        </w:rPr>
        <w:t>：</w:t>
      </w:r>
      <w:r w:rsidR="00AF4FA7" w:rsidRPr="0067426E">
        <w:rPr>
          <w:rFonts w:cs="Times New Roman"/>
          <w:b/>
          <w:sz w:val="36"/>
          <w:szCs w:val="36"/>
        </w:rPr>
        <w:tab/>
      </w:r>
      <w:r w:rsidR="00AF4FA7" w:rsidRPr="0067426E">
        <w:rPr>
          <w:rFonts w:cs="Times New Roman"/>
          <w:b/>
          <w:sz w:val="36"/>
          <w:szCs w:val="36"/>
        </w:rPr>
        <w:tab/>
      </w:r>
      <w:r w:rsidR="00867DE7" w:rsidRPr="0067426E">
        <w:rPr>
          <w:rFonts w:cs="Times New Roman" w:hint="eastAsia"/>
          <w:b/>
          <w:sz w:val="36"/>
          <w:szCs w:val="36"/>
        </w:rPr>
        <w:t>1</w:t>
      </w:r>
      <w:r w:rsidRPr="0067426E">
        <w:rPr>
          <w:rFonts w:cs="Times New Roman"/>
          <w:b/>
          <w:sz w:val="36"/>
          <w:szCs w:val="36"/>
        </w:rPr>
        <w:t>.0</w:t>
      </w:r>
    </w:p>
    <w:p w14:paraId="3031D01D" w14:textId="2324FB1E" w:rsidR="001A000E" w:rsidRPr="008A0C90" w:rsidRDefault="001A000E" w:rsidP="008A0C90">
      <w:pPr>
        <w:spacing w:line="20" w:lineRule="atLeast"/>
        <w:ind w:leftChars="700" w:left="1680"/>
        <w:rPr>
          <w:rFonts w:cs="Times New Roman"/>
          <w:b/>
          <w:sz w:val="36"/>
          <w:szCs w:val="36"/>
        </w:rPr>
      </w:pPr>
      <w:r w:rsidRPr="0067426E">
        <w:rPr>
          <w:rFonts w:cs="Times New Roman"/>
          <w:b/>
          <w:sz w:val="36"/>
          <w:szCs w:val="36"/>
        </w:rPr>
        <w:t>發行日期</w:t>
      </w:r>
      <w:r w:rsidR="00AF4FA7" w:rsidRPr="0067426E">
        <w:rPr>
          <w:rFonts w:cs="Times New Roman" w:hint="eastAsia"/>
          <w:b/>
          <w:sz w:val="36"/>
          <w:szCs w:val="36"/>
        </w:rPr>
        <w:t>：</w:t>
      </w:r>
      <w:r w:rsidR="00AF4FA7" w:rsidRPr="0067426E">
        <w:rPr>
          <w:rFonts w:cs="Times New Roman"/>
          <w:b/>
          <w:sz w:val="36"/>
          <w:szCs w:val="36"/>
        </w:rPr>
        <w:tab/>
      </w:r>
      <w:r w:rsidR="0023146C" w:rsidRPr="00D52B81">
        <w:rPr>
          <w:rFonts w:cs="Times New Roman"/>
          <w:b/>
          <w:sz w:val="36"/>
          <w:szCs w:val="36"/>
          <w:highlight w:val="yellow"/>
        </w:rPr>
        <w:t>{{</w:t>
      </w:r>
      <w:r w:rsidR="0023146C" w:rsidRPr="00D52B81">
        <w:rPr>
          <w:rFonts w:cs="Times New Roman" w:hint="eastAsia"/>
          <w:b/>
          <w:sz w:val="36"/>
          <w:szCs w:val="36"/>
          <w:highlight w:val="yellow"/>
        </w:rPr>
        <w:t>y</w:t>
      </w:r>
      <w:r w:rsidR="0023146C" w:rsidRPr="00D52B81">
        <w:rPr>
          <w:rFonts w:cs="Times New Roman"/>
          <w:b/>
          <w:sz w:val="36"/>
          <w:szCs w:val="36"/>
          <w:highlight w:val="yellow"/>
        </w:rPr>
        <w:t>ear}}</w:t>
      </w:r>
      <w:r w:rsidR="00570CAB" w:rsidRPr="00FB6CE4">
        <w:rPr>
          <w:rFonts w:cs="Times New Roman"/>
          <w:b/>
          <w:sz w:val="36"/>
          <w:szCs w:val="36"/>
        </w:rPr>
        <w:t>年</w:t>
      </w:r>
      <w:r w:rsidR="0023146C" w:rsidRPr="00D52B81">
        <w:rPr>
          <w:rFonts w:cs="Times New Roman"/>
          <w:b/>
          <w:sz w:val="36"/>
          <w:szCs w:val="36"/>
          <w:highlight w:val="yellow"/>
        </w:rPr>
        <w:t>{{</w:t>
      </w:r>
      <w:r w:rsidR="00862090" w:rsidRPr="00CF31C5">
        <w:rPr>
          <w:rFonts w:cs="Times New Roman"/>
          <w:b/>
          <w:sz w:val="36"/>
          <w:szCs w:val="36"/>
          <w:highlight w:val="yellow"/>
        </w:rPr>
        <w:t>month</w:t>
      </w:r>
      <w:r w:rsidR="0023146C" w:rsidRPr="00CF31C5">
        <w:rPr>
          <w:rFonts w:cs="Times New Roman"/>
          <w:b/>
          <w:sz w:val="36"/>
          <w:szCs w:val="36"/>
          <w:highlight w:val="yellow"/>
        </w:rPr>
        <w:t>}</w:t>
      </w:r>
      <w:r w:rsidR="0023146C" w:rsidRPr="00D52B81">
        <w:rPr>
          <w:rFonts w:cs="Times New Roman"/>
          <w:b/>
          <w:sz w:val="36"/>
          <w:szCs w:val="36"/>
          <w:highlight w:val="yellow"/>
        </w:rPr>
        <w:t>}</w:t>
      </w:r>
      <w:r w:rsidR="00570CAB" w:rsidRPr="00FB6CE4">
        <w:rPr>
          <w:rFonts w:cs="Times New Roman"/>
          <w:b/>
          <w:sz w:val="36"/>
          <w:szCs w:val="36"/>
        </w:rPr>
        <w:t>月</w:t>
      </w:r>
      <w:r w:rsidR="00337CA4" w:rsidRPr="00223473">
        <w:rPr>
          <w:rFonts w:cs="Times New Roman"/>
          <w:b/>
          <w:sz w:val="36"/>
          <w:szCs w:val="36"/>
        </w:rPr>
        <w:t xml:space="preserve"> </w:t>
      </w:r>
    </w:p>
    <w:p w14:paraId="0209BACF" w14:textId="77777777" w:rsidR="00497A82" w:rsidRPr="00692303" w:rsidRDefault="00497A82" w:rsidP="00BD4BC3">
      <w:pPr>
        <w:widowControl/>
        <w:spacing w:line="20" w:lineRule="atLeast"/>
        <w:rPr>
          <w:rFonts w:cs="Times New Roman"/>
        </w:rPr>
        <w:sectPr w:rsidR="00497A82" w:rsidRPr="00692303" w:rsidSect="008E43CB">
          <w:footerReference w:type="default" r:id="rId20"/>
          <w:footerReference w:type="first" r:id="rId21"/>
          <w:pgSz w:w="11906" w:h="16838"/>
          <w:pgMar w:top="1440" w:right="1800" w:bottom="1440" w:left="1800" w:header="851" w:footer="992" w:gutter="0"/>
          <w:cols w:space="425"/>
          <w:docGrid w:type="lines" w:linePitch="360"/>
        </w:sectPr>
      </w:pPr>
    </w:p>
    <w:p w14:paraId="4A505B9C" w14:textId="77777777" w:rsidR="00B80545" w:rsidRPr="00692303" w:rsidRDefault="00B80545" w:rsidP="00BD4BC3">
      <w:pPr>
        <w:widowControl/>
        <w:spacing w:line="20" w:lineRule="atLeast"/>
        <w:rPr>
          <w:rFonts w:cs="Times New Roman"/>
          <w:sz w:val="40"/>
          <w:u w:val="single"/>
        </w:rPr>
      </w:pPr>
      <w:r w:rsidRPr="00692303">
        <w:rPr>
          <w:rFonts w:cs="Times New Roman"/>
          <w:sz w:val="40"/>
          <w:u w:val="single"/>
        </w:rPr>
        <w:lastRenderedPageBreak/>
        <w:t>目錄</w:t>
      </w:r>
    </w:p>
    <w:p w14:paraId="022C3E43" w14:textId="49F206CC" w:rsidR="00413B39" w:rsidRDefault="00423F7F">
      <w:pPr>
        <w:pStyle w:val="12"/>
        <w:tabs>
          <w:tab w:val="left" w:pos="1440"/>
        </w:tabs>
        <w:ind w:left="240"/>
        <w:rPr>
          <w:rFonts w:asciiTheme="minorHAnsi" w:eastAsiaTheme="minorEastAsia" w:hAnsiTheme="minorHAnsi"/>
          <w:noProof/>
          <w:szCs w:val="24"/>
          <w14:ligatures w14:val="standardContextual"/>
        </w:rPr>
      </w:pPr>
      <w:r w:rsidRPr="00692303">
        <w:rPr>
          <w:rFonts w:cs="Times New Roman"/>
        </w:rPr>
        <w:fldChar w:fldCharType="begin"/>
      </w:r>
      <w:r w:rsidRPr="00692303">
        <w:rPr>
          <w:rFonts w:cs="Times New Roman"/>
        </w:rPr>
        <w:instrText xml:space="preserve"> TOC \o "2-3" \h \z \t "</w:instrText>
      </w:r>
      <w:r w:rsidRPr="00692303">
        <w:rPr>
          <w:rFonts w:cs="Times New Roman"/>
        </w:rPr>
        <w:instrText>標題</w:instrText>
      </w:r>
      <w:r w:rsidRPr="00692303">
        <w:rPr>
          <w:rFonts w:cs="Times New Roman"/>
        </w:rPr>
        <w:instrText xml:space="preserve"> 1,1,</w:instrText>
      </w:r>
      <w:r w:rsidRPr="00692303">
        <w:rPr>
          <w:rFonts w:cs="Times New Roman"/>
        </w:rPr>
        <w:instrText>標題</w:instrText>
      </w:r>
      <w:r w:rsidRPr="00692303">
        <w:rPr>
          <w:rFonts w:cs="Times New Roman"/>
        </w:rPr>
        <w:instrText xml:space="preserve">,2" </w:instrText>
      </w:r>
      <w:r w:rsidRPr="00692303">
        <w:rPr>
          <w:rFonts w:cs="Times New Roman"/>
        </w:rPr>
        <w:fldChar w:fldCharType="separate"/>
      </w:r>
      <w:hyperlink w:anchor="_Toc197963285" w:history="1">
        <w:r w:rsidR="00413B39" w:rsidRPr="00655568">
          <w:rPr>
            <w:rStyle w:val="ab"/>
            <w:rFonts w:hint="eastAsia"/>
            <w:noProof/>
          </w:rPr>
          <w:t>第一章</w:t>
        </w:r>
        <w:r w:rsidR="00413B39">
          <w:rPr>
            <w:rFonts w:asciiTheme="minorHAnsi" w:eastAsiaTheme="minorEastAsia" w:hAnsiTheme="minorHAnsi"/>
            <w:noProof/>
            <w:szCs w:val="24"/>
            <w14:ligatures w14:val="standardContextual"/>
          </w:rPr>
          <w:tab/>
        </w:r>
        <w:r w:rsidR="00413B39" w:rsidRPr="00655568">
          <w:rPr>
            <w:rStyle w:val="ab"/>
            <w:rFonts w:hint="eastAsia"/>
            <w:noProof/>
          </w:rPr>
          <w:t>背景資訊</w:t>
        </w:r>
        <w:r w:rsidR="00413B39">
          <w:rPr>
            <w:noProof/>
            <w:webHidden/>
          </w:rPr>
          <w:tab/>
        </w:r>
        <w:r w:rsidR="00413B39">
          <w:rPr>
            <w:noProof/>
            <w:webHidden/>
          </w:rPr>
          <w:fldChar w:fldCharType="begin"/>
        </w:r>
        <w:r w:rsidR="00413B39">
          <w:rPr>
            <w:noProof/>
            <w:webHidden/>
          </w:rPr>
          <w:instrText xml:space="preserve"> PAGEREF _Toc197963285 \h </w:instrText>
        </w:r>
        <w:r w:rsidR="00413B39">
          <w:rPr>
            <w:noProof/>
            <w:webHidden/>
          </w:rPr>
        </w:r>
        <w:r w:rsidR="00413B39">
          <w:rPr>
            <w:noProof/>
            <w:webHidden/>
          </w:rPr>
          <w:fldChar w:fldCharType="separate"/>
        </w:r>
        <w:r w:rsidR="00413B39">
          <w:rPr>
            <w:noProof/>
            <w:webHidden/>
          </w:rPr>
          <w:t>4</w:t>
        </w:r>
        <w:r w:rsidR="00413B39">
          <w:rPr>
            <w:noProof/>
            <w:webHidden/>
          </w:rPr>
          <w:fldChar w:fldCharType="end"/>
        </w:r>
      </w:hyperlink>
    </w:p>
    <w:p w14:paraId="765D4829" w14:textId="135FA781" w:rsidR="00413B39" w:rsidRDefault="00CF31C5">
      <w:pPr>
        <w:pStyle w:val="22"/>
        <w:tabs>
          <w:tab w:val="right" w:leader="dot" w:pos="8296"/>
        </w:tabs>
        <w:rPr>
          <w:rFonts w:asciiTheme="minorHAnsi" w:eastAsiaTheme="minorEastAsia" w:hAnsiTheme="minorHAnsi"/>
          <w:noProof/>
          <w:szCs w:val="24"/>
          <w14:ligatures w14:val="standardContextual"/>
        </w:rPr>
      </w:pPr>
      <w:hyperlink w:anchor="_Toc197963286" w:history="1">
        <w:r w:rsidR="00413B39" w:rsidRPr="00655568">
          <w:rPr>
            <w:rStyle w:val="ab"/>
            <w:noProof/>
          </w:rPr>
          <w:t>1.1</w:t>
        </w:r>
        <w:r w:rsidR="00413B39" w:rsidRPr="00655568">
          <w:rPr>
            <w:rStyle w:val="ab"/>
            <w:rFonts w:hint="eastAsia"/>
            <w:noProof/>
          </w:rPr>
          <w:t>前言</w:t>
        </w:r>
        <w:r w:rsidR="00413B39">
          <w:rPr>
            <w:noProof/>
            <w:webHidden/>
          </w:rPr>
          <w:tab/>
        </w:r>
        <w:r w:rsidR="00413B39">
          <w:rPr>
            <w:noProof/>
            <w:webHidden/>
          </w:rPr>
          <w:fldChar w:fldCharType="begin"/>
        </w:r>
        <w:r w:rsidR="00413B39">
          <w:rPr>
            <w:noProof/>
            <w:webHidden/>
          </w:rPr>
          <w:instrText xml:space="preserve"> PAGEREF _Toc197963286 \h </w:instrText>
        </w:r>
        <w:r w:rsidR="00413B39">
          <w:rPr>
            <w:noProof/>
            <w:webHidden/>
          </w:rPr>
        </w:r>
        <w:r w:rsidR="00413B39">
          <w:rPr>
            <w:noProof/>
            <w:webHidden/>
          </w:rPr>
          <w:fldChar w:fldCharType="separate"/>
        </w:r>
        <w:r w:rsidR="00413B39">
          <w:rPr>
            <w:noProof/>
            <w:webHidden/>
          </w:rPr>
          <w:t>4</w:t>
        </w:r>
        <w:r w:rsidR="00413B39">
          <w:rPr>
            <w:noProof/>
            <w:webHidden/>
          </w:rPr>
          <w:fldChar w:fldCharType="end"/>
        </w:r>
      </w:hyperlink>
    </w:p>
    <w:p w14:paraId="73A63319" w14:textId="4E6CF55D" w:rsidR="00413B39" w:rsidRDefault="00CF31C5">
      <w:pPr>
        <w:pStyle w:val="22"/>
        <w:tabs>
          <w:tab w:val="right" w:leader="dot" w:pos="8296"/>
        </w:tabs>
        <w:rPr>
          <w:rFonts w:asciiTheme="minorHAnsi" w:eastAsiaTheme="minorEastAsia" w:hAnsiTheme="minorHAnsi"/>
          <w:noProof/>
          <w:szCs w:val="24"/>
          <w14:ligatures w14:val="standardContextual"/>
        </w:rPr>
      </w:pPr>
      <w:hyperlink w:anchor="_Toc197963287" w:history="1">
        <w:r w:rsidR="00413B39" w:rsidRPr="00655568">
          <w:rPr>
            <w:rStyle w:val="ab"/>
            <w:noProof/>
          </w:rPr>
          <w:t>1.2</w:t>
        </w:r>
        <w:r w:rsidR="00413B39" w:rsidRPr="00655568">
          <w:rPr>
            <w:rStyle w:val="ab"/>
            <w:rFonts w:hint="eastAsia"/>
            <w:noProof/>
          </w:rPr>
          <w:t>公司簡介</w:t>
        </w:r>
        <w:r w:rsidR="00413B39">
          <w:rPr>
            <w:noProof/>
            <w:webHidden/>
          </w:rPr>
          <w:tab/>
        </w:r>
        <w:r w:rsidR="00413B39">
          <w:rPr>
            <w:noProof/>
            <w:webHidden/>
          </w:rPr>
          <w:fldChar w:fldCharType="begin"/>
        </w:r>
        <w:r w:rsidR="00413B39">
          <w:rPr>
            <w:noProof/>
            <w:webHidden/>
          </w:rPr>
          <w:instrText xml:space="preserve"> PAGEREF _Toc197963287 \h </w:instrText>
        </w:r>
        <w:r w:rsidR="00413B39">
          <w:rPr>
            <w:noProof/>
            <w:webHidden/>
          </w:rPr>
        </w:r>
        <w:r w:rsidR="00413B39">
          <w:rPr>
            <w:noProof/>
            <w:webHidden/>
          </w:rPr>
          <w:fldChar w:fldCharType="separate"/>
        </w:r>
        <w:r w:rsidR="00413B39">
          <w:rPr>
            <w:noProof/>
            <w:webHidden/>
          </w:rPr>
          <w:t>5</w:t>
        </w:r>
        <w:r w:rsidR="00413B39">
          <w:rPr>
            <w:noProof/>
            <w:webHidden/>
          </w:rPr>
          <w:fldChar w:fldCharType="end"/>
        </w:r>
      </w:hyperlink>
    </w:p>
    <w:p w14:paraId="4A032DB5" w14:textId="6D8AEE52" w:rsidR="00413B39" w:rsidRDefault="00CF31C5">
      <w:pPr>
        <w:pStyle w:val="22"/>
        <w:tabs>
          <w:tab w:val="right" w:leader="dot" w:pos="8296"/>
        </w:tabs>
        <w:rPr>
          <w:rFonts w:asciiTheme="minorHAnsi" w:eastAsiaTheme="minorEastAsia" w:hAnsiTheme="minorHAnsi"/>
          <w:noProof/>
          <w:szCs w:val="24"/>
          <w14:ligatures w14:val="standardContextual"/>
        </w:rPr>
      </w:pPr>
      <w:hyperlink w:anchor="_Toc197963288" w:history="1">
        <w:r w:rsidR="00413B39" w:rsidRPr="00655568">
          <w:rPr>
            <w:rStyle w:val="ab"/>
            <w:noProof/>
          </w:rPr>
          <w:t>1.3</w:t>
        </w:r>
        <w:r w:rsidR="00413B39" w:rsidRPr="00655568">
          <w:rPr>
            <w:rStyle w:val="ab"/>
            <w:rFonts w:hint="eastAsia"/>
            <w:noProof/>
          </w:rPr>
          <w:t>推動組織及架構</w:t>
        </w:r>
        <w:r w:rsidR="00413B39">
          <w:rPr>
            <w:noProof/>
            <w:webHidden/>
          </w:rPr>
          <w:tab/>
        </w:r>
        <w:r w:rsidR="00413B39">
          <w:rPr>
            <w:noProof/>
            <w:webHidden/>
          </w:rPr>
          <w:fldChar w:fldCharType="begin"/>
        </w:r>
        <w:r w:rsidR="00413B39">
          <w:rPr>
            <w:noProof/>
            <w:webHidden/>
          </w:rPr>
          <w:instrText xml:space="preserve"> PAGEREF _Toc197963288 \h </w:instrText>
        </w:r>
        <w:r w:rsidR="00413B39">
          <w:rPr>
            <w:noProof/>
            <w:webHidden/>
          </w:rPr>
        </w:r>
        <w:r w:rsidR="00413B39">
          <w:rPr>
            <w:noProof/>
            <w:webHidden/>
          </w:rPr>
          <w:fldChar w:fldCharType="separate"/>
        </w:r>
        <w:r w:rsidR="00413B39">
          <w:rPr>
            <w:noProof/>
            <w:webHidden/>
          </w:rPr>
          <w:t>5</w:t>
        </w:r>
        <w:r w:rsidR="00413B39">
          <w:rPr>
            <w:noProof/>
            <w:webHidden/>
          </w:rPr>
          <w:fldChar w:fldCharType="end"/>
        </w:r>
      </w:hyperlink>
    </w:p>
    <w:p w14:paraId="76FD5AAF" w14:textId="52EE2D4E" w:rsidR="00413B39" w:rsidRDefault="00CF31C5">
      <w:pPr>
        <w:pStyle w:val="22"/>
        <w:tabs>
          <w:tab w:val="right" w:leader="dot" w:pos="8296"/>
        </w:tabs>
        <w:rPr>
          <w:rFonts w:asciiTheme="minorHAnsi" w:eastAsiaTheme="minorEastAsia" w:hAnsiTheme="minorHAnsi"/>
          <w:noProof/>
          <w:szCs w:val="24"/>
          <w14:ligatures w14:val="standardContextual"/>
        </w:rPr>
      </w:pPr>
      <w:hyperlink w:anchor="_Toc197963289" w:history="1">
        <w:r w:rsidR="00413B39" w:rsidRPr="00655568">
          <w:rPr>
            <w:rStyle w:val="ab"/>
            <w:noProof/>
          </w:rPr>
          <w:t>1.4</w:t>
        </w:r>
        <w:r w:rsidR="00413B39" w:rsidRPr="00655568">
          <w:rPr>
            <w:rStyle w:val="ab"/>
            <w:rFonts w:hint="eastAsia"/>
            <w:noProof/>
          </w:rPr>
          <w:t>產品碳足跡盤查與宣告依據標準</w:t>
        </w:r>
        <w:r w:rsidR="00413B39">
          <w:rPr>
            <w:noProof/>
            <w:webHidden/>
          </w:rPr>
          <w:tab/>
        </w:r>
        <w:r w:rsidR="00413B39">
          <w:rPr>
            <w:noProof/>
            <w:webHidden/>
          </w:rPr>
          <w:fldChar w:fldCharType="begin"/>
        </w:r>
        <w:r w:rsidR="00413B39">
          <w:rPr>
            <w:noProof/>
            <w:webHidden/>
          </w:rPr>
          <w:instrText xml:space="preserve"> PAGEREF _Toc197963289 \h </w:instrText>
        </w:r>
        <w:r w:rsidR="00413B39">
          <w:rPr>
            <w:noProof/>
            <w:webHidden/>
          </w:rPr>
        </w:r>
        <w:r w:rsidR="00413B39">
          <w:rPr>
            <w:noProof/>
            <w:webHidden/>
          </w:rPr>
          <w:fldChar w:fldCharType="separate"/>
        </w:r>
        <w:r w:rsidR="00413B39">
          <w:rPr>
            <w:noProof/>
            <w:webHidden/>
          </w:rPr>
          <w:t>6</w:t>
        </w:r>
        <w:r w:rsidR="00413B39">
          <w:rPr>
            <w:noProof/>
            <w:webHidden/>
          </w:rPr>
          <w:fldChar w:fldCharType="end"/>
        </w:r>
      </w:hyperlink>
    </w:p>
    <w:p w14:paraId="708CD4EC" w14:textId="1475F341" w:rsidR="00413B39" w:rsidRDefault="00CF31C5">
      <w:pPr>
        <w:pStyle w:val="22"/>
        <w:tabs>
          <w:tab w:val="right" w:leader="dot" w:pos="8296"/>
        </w:tabs>
        <w:rPr>
          <w:rFonts w:asciiTheme="minorHAnsi" w:eastAsiaTheme="minorEastAsia" w:hAnsiTheme="minorHAnsi"/>
          <w:noProof/>
          <w:szCs w:val="24"/>
          <w14:ligatures w14:val="standardContextual"/>
        </w:rPr>
      </w:pPr>
      <w:hyperlink w:anchor="_Toc197963290" w:history="1">
        <w:r w:rsidR="00413B39" w:rsidRPr="00655568">
          <w:rPr>
            <w:rStyle w:val="ab"/>
            <w:noProof/>
          </w:rPr>
          <w:t>1.5</w:t>
        </w:r>
        <w:r w:rsidR="00413B39" w:rsidRPr="00655568">
          <w:rPr>
            <w:rStyle w:val="ab"/>
            <w:rFonts w:hint="eastAsia"/>
            <w:noProof/>
          </w:rPr>
          <w:t>產品碳足跡盤查之研究目的與理由</w:t>
        </w:r>
        <w:r w:rsidR="00413B39">
          <w:rPr>
            <w:noProof/>
            <w:webHidden/>
          </w:rPr>
          <w:tab/>
        </w:r>
        <w:r w:rsidR="00413B39">
          <w:rPr>
            <w:noProof/>
            <w:webHidden/>
          </w:rPr>
          <w:fldChar w:fldCharType="begin"/>
        </w:r>
        <w:r w:rsidR="00413B39">
          <w:rPr>
            <w:noProof/>
            <w:webHidden/>
          </w:rPr>
          <w:instrText xml:space="preserve"> PAGEREF _Toc197963290 \h </w:instrText>
        </w:r>
        <w:r w:rsidR="00413B39">
          <w:rPr>
            <w:noProof/>
            <w:webHidden/>
          </w:rPr>
        </w:r>
        <w:r w:rsidR="00413B39">
          <w:rPr>
            <w:noProof/>
            <w:webHidden/>
          </w:rPr>
          <w:fldChar w:fldCharType="separate"/>
        </w:r>
        <w:r w:rsidR="00413B39">
          <w:rPr>
            <w:noProof/>
            <w:webHidden/>
          </w:rPr>
          <w:t>6</w:t>
        </w:r>
        <w:r w:rsidR="00413B39">
          <w:rPr>
            <w:noProof/>
            <w:webHidden/>
          </w:rPr>
          <w:fldChar w:fldCharType="end"/>
        </w:r>
      </w:hyperlink>
    </w:p>
    <w:p w14:paraId="65D14A8F" w14:textId="65F9A80A" w:rsidR="00413B39" w:rsidRDefault="00CF31C5">
      <w:pPr>
        <w:pStyle w:val="12"/>
        <w:tabs>
          <w:tab w:val="left" w:pos="1440"/>
        </w:tabs>
        <w:ind w:left="240"/>
        <w:rPr>
          <w:rFonts w:asciiTheme="minorHAnsi" w:eastAsiaTheme="minorEastAsia" w:hAnsiTheme="minorHAnsi"/>
          <w:noProof/>
          <w:szCs w:val="24"/>
          <w14:ligatures w14:val="standardContextual"/>
        </w:rPr>
      </w:pPr>
      <w:hyperlink w:anchor="_Toc197963291" w:history="1">
        <w:r w:rsidR="00413B39" w:rsidRPr="00655568">
          <w:rPr>
            <w:rStyle w:val="ab"/>
            <w:rFonts w:hint="eastAsia"/>
            <w:noProof/>
          </w:rPr>
          <w:t>第二章</w:t>
        </w:r>
        <w:r w:rsidR="00413B39">
          <w:rPr>
            <w:rFonts w:asciiTheme="minorHAnsi" w:eastAsiaTheme="minorEastAsia" w:hAnsiTheme="minorHAnsi"/>
            <w:noProof/>
            <w:szCs w:val="24"/>
            <w14:ligatures w14:val="standardContextual"/>
          </w:rPr>
          <w:tab/>
        </w:r>
        <w:r w:rsidR="00413B39" w:rsidRPr="00655568">
          <w:rPr>
            <w:rStyle w:val="ab"/>
            <w:rFonts w:hint="eastAsia"/>
            <w:noProof/>
          </w:rPr>
          <w:t>產品資訊</w:t>
        </w:r>
        <w:r w:rsidR="00413B39">
          <w:rPr>
            <w:noProof/>
            <w:webHidden/>
          </w:rPr>
          <w:tab/>
        </w:r>
        <w:r w:rsidR="00413B39">
          <w:rPr>
            <w:noProof/>
            <w:webHidden/>
          </w:rPr>
          <w:fldChar w:fldCharType="begin"/>
        </w:r>
        <w:r w:rsidR="00413B39">
          <w:rPr>
            <w:noProof/>
            <w:webHidden/>
          </w:rPr>
          <w:instrText xml:space="preserve"> PAGEREF _Toc197963291 \h </w:instrText>
        </w:r>
        <w:r w:rsidR="00413B39">
          <w:rPr>
            <w:noProof/>
            <w:webHidden/>
          </w:rPr>
        </w:r>
        <w:r w:rsidR="00413B39">
          <w:rPr>
            <w:noProof/>
            <w:webHidden/>
          </w:rPr>
          <w:fldChar w:fldCharType="separate"/>
        </w:r>
        <w:r w:rsidR="00413B39">
          <w:rPr>
            <w:noProof/>
            <w:webHidden/>
          </w:rPr>
          <w:t>6</w:t>
        </w:r>
        <w:r w:rsidR="00413B39">
          <w:rPr>
            <w:noProof/>
            <w:webHidden/>
          </w:rPr>
          <w:fldChar w:fldCharType="end"/>
        </w:r>
      </w:hyperlink>
    </w:p>
    <w:p w14:paraId="29262E49" w14:textId="6C600364" w:rsidR="00413B39" w:rsidRDefault="00CF31C5">
      <w:pPr>
        <w:pStyle w:val="22"/>
        <w:tabs>
          <w:tab w:val="right" w:leader="dot" w:pos="8296"/>
        </w:tabs>
        <w:rPr>
          <w:rFonts w:asciiTheme="minorHAnsi" w:eastAsiaTheme="minorEastAsia" w:hAnsiTheme="minorHAnsi"/>
          <w:noProof/>
          <w:szCs w:val="24"/>
          <w14:ligatures w14:val="standardContextual"/>
        </w:rPr>
      </w:pPr>
      <w:hyperlink w:anchor="_Toc197963292" w:history="1">
        <w:r w:rsidR="00413B39" w:rsidRPr="00655568">
          <w:rPr>
            <w:rStyle w:val="ab"/>
            <w:noProof/>
          </w:rPr>
          <w:t>2.1</w:t>
        </w:r>
        <w:r w:rsidR="00413B39" w:rsidRPr="00655568">
          <w:rPr>
            <w:rStyle w:val="ab"/>
            <w:rFonts w:hint="eastAsia"/>
            <w:noProof/>
          </w:rPr>
          <w:t>標的產品簡介、產品規格、功能及功能單位說明</w:t>
        </w:r>
        <w:r w:rsidR="00413B39">
          <w:rPr>
            <w:noProof/>
            <w:webHidden/>
          </w:rPr>
          <w:tab/>
        </w:r>
        <w:r w:rsidR="00413B39">
          <w:rPr>
            <w:noProof/>
            <w:webHidden/>
          </w:rPr>
          <w:fldChar w:fldCharType="begin"/>
        </w:r>
        <w:r w:rsidR="00413B39">
          <w:rPr>
            <w:noProof/>
            <w:webHidden/>
          </w:rPr>
          <w:instrText xml:space="preserve"> PAGEREF _Toc197963292 \h </w:instrText>
        </w:r>
        <w:r w:rsidR="00413B39">
          <w:rPr>
            <w:noProof/>
            <w:webHidden/>
          </w:rPr>
        </w:r>
        <w:r w:rsidR="00413B39">
          <w:rPr>
            <w:noProof/>
            <w:webHidden/>
          </w:rPr>
          <w:fldChar w:fldCharType="separate"/>
        </w:r>
        <w:r w:rsidR="00413B39">
          <w:rPr>
            <w:noProof/>
            <w:webHidden/>
          </w:rPr>
          <w:t>6</w:t>
        </w:r>
        <w:r w:rsidR="00413B39">
          <w:rPr>
            <w:noProof/>
            <w:webHidden/>
          </w:rPr>
          <w:fldChar w:fldCharType="end"/>
        </w:r>
      </w:hyperlink>
    </w:p>
    <w:p w14:paraId="38CA744C" w14:textId="1F150D18" w:rsidR="00413B39" w:rsidRDefault="00CF31C5">
      <w:pPr>
        <w:pStyle w:val="12"/>
        <w:tabs>
          <w:tab w:val="left" w:pos="1440"/>
        </w:tabs>
        <w:ind w:left="240"/>
        <w:rPr>
          <w:rFonts w:asciiTheme="minorHAnsi" w:eastAsiaTheme="minorEastAsia" w:hAnsiTheme="minorHAnsi"/>
          <w:noProof/>
          <w:szCs w:val="24"/>
          <w14:ligatures w14:val="standardContextual"/>
        </w:rPr>
      </w:pPr>
      <w:hyperlink w:anchor="_Toc197963293" w:history="1">
        <w:r w:rsidR="00413B39" w:rsidRPr="00655568">
          <w:rPr>
            <w:rStyle w:val="ab"/>
            <w:rFonts w:hint="eastAsia"/>
            <w:noProof/>
          </w:rPr>
          <w:t>第三章</w:t>
        </w:r>
        <w:r w:rsidR="00413B39">
          <w:rPr>
            <w:rFonts w:asciiTheme="minorHAnsi" w:eastAsiaTheme="minorEastAsia" w:hAnsiTheme="minorHAnsi"/>
            <w:noProof/>
            <w:szCs w:val="24"/>
            <w14:ligatures w14:val="standardContextual"/>
          </w:rPr>
          <w:tab/>
        </w:r>
        <w:r w:rsidR="00413B39" w:rsidRPr="00655568">
          <w:rPr>
            <w:rStyle w:val="ab"/>
            <w:rFonts w:hint="eastAsia"/>
            <w:noProof/>
          </w:rPr>
          <w:t>系統邊界</w:t>
        </w:r>
        <w:r w:rsidR="00413B39">
          <w:rPr>
            <w:noProof/>
            <w:webHidden/>
          </w:rPr>
          <w:tab/>
        </w:r>
        <w:r w:rsidR="00413B39">
          <w:rPr>
            <w:noProof/>
            <w:webHidden/>
          </w:rPr>
          <w:fldChar w:fldCharType="begin"/>
        </w:r>
        <w:r w:rsidR="00413B39">
          <w:rPr>
            <w:noProof/>
            <w:webHidden/>
          </w:rPr>
          <w:instrText xml:space="preserve"> PAGEREF _Toc197963293 \h </w:instrText>
        </w:r>
        <w:r w:rsidR="00413B39">
          <w:rPr>
            <w:noProof/>
            <w:webHidden/>
          </w:rPr>
        </w:r>
        <w:r w:rsidR="00413B39">
          <w:rPr>
            <w:noProof/>
            <w:webHidden/>
          </w:rPr>
          <w:fldChar w:fldCharType="separate"/>
        </w:r>
        <w:r w:rsidR="00413B39">
          <w:rPr>
            <w:noProof/>
            <w:webHidden/>
          </w:rPr>
          <w:t>7</w:t>
        </w:r>
        <w:r w:rsidR="00413B39">
          <w:rPr>
            <w:noProof/>
            <w:webHidden/>
          </w:rPr>
          <w:fldChar w:fldCharType="end"/>
        </w:r>
      </w:hyperlink>
    </w:p>
    <w:p w14:paraId="49DC4FEA" w14:textId="0E03225C" w:rsidR="00413B39" w:rsidRDefault="00CF31C5">
      <w:pPr>
        <w:pStyle w:val="22"/>
        <w:tabs>
          <w:tab w:val="right" w:leader="dot" w:pos="8296"/>
        </w:tabs>
        <w:rPr>
          <w:rFonts w:asciiTheme="minorHAnsi" w:eastAsiaTheme="minorEastAsia" w:hAnsiTheme="minorHAnsi"/>
          <w:noProof/>
          <w:szCs w:val="24"/>
          <w14:ligatures w14:val="standardContextual"/>
        </w:rPr>
      </w:pPr>
      <w:hyperlink w:anchor="_Toc197963294" w:history="1">
        <w:r w:rsidR="00413B39" w:rsidRPr="00655568">
          <w:rPr>
            <w:rStyle w:val="ab"/>
            <w:noProof/>
          </w:rPr>
          <w:t>3.1</w:t>
        </w:r>
        <w:r w:rsidR="00413B39" w:rsidRPr="00655568">
          <w:rPr>
            <w:rStyle w:val="ab"/>
            <w:rFonts w:hint="eastAsia"/>
            <w:noProof/>
          </w:rPr>
          <w:t>系統邊界定義</w:t>
        </w:r>
        <w:r w:rsidR="00413B39">
          <w:rPr>
            <w:noProof/>
            <w:webHidden/>
          </w:rPr>
          <w:tab/>
        </w:r>
        <w:r w:rsidR="00413B39">
          <w:rPr>
            <w:noProof/>
            <w:webHidden/>
          </w:rPr>
          <w:fldChar w:fldCharType="begin"/>
        </w:r>
        <w:r w:rsidR="00413B39">
          <w:rPr>
            <w:noProof/>
            <w:webHidden/>
          </w:rPr>
          <w:instrText xml:space="preserve"> PAGEREF _Toc197963294 \h </w:instrText>
        </w:r>
        <w:r w:rsidR="00413B39">
          <w:rPr>
            <w:noProof/>
            <w:webHidden/>
          </w:rPr>
        </w:r>
        <w:r w:rsidR="00413B39">
          <w:rPr>
            <w:noProof/>
            <w:webHidden/>
          </w:rPr>
          <w:fldChar w:fldCharType="separate"/>
        </w:r>
        <w:r w:rsidR="00413B39">
          <w:rPr>
            <w:noProof/>
            <w:webHidden/>
          </w:rPr>
          <w:t>7</w:t>
        </w:r>
        <w:r w:rsidR="00413B39">
          <w:rPr>
            <w:noProof/>
            <w:webHidden/>
          </w:rPr>
          <w:fldChar w:fldCharType="end"/>
        </w:r>
      </w:hyperlink>
    </w:p>
    <w:p w14:paraId="23F2A8B7" w14:textId="03599CD2" w:rsidR="00413B39" w:rsidRDefault="00CF31C5">
      <w:pPr>
        <w:pStyle w:val="22"/>
        <w:tabs>
          <w:tab w:val="right" w:leader="dot" w:pos="8296"/>
        </w:tabs>
        <w:rPr>
          <w:rFonts w:asciiTheme="minorHAnsi" w:eastAsiaTheme="minorEastAsia" w:hAnsiTheme="minorHAnsi"/>
          <w:noProof/>
          <w:szCs w:val="24"/>
          <w14:ligatures w14:val="standardContextual"/>
        </w:rPr>
      </w:pPr>
      <w:hyperlink w:anchor="_Toc197963295" w:history="1">
        <w:r w:rsidR="00413B39" w:rsidRPr="00655568">
          <w:rPr>
            <w:rStyle w:val="ab"/>
            <w:noProof/>
          </w:rPr>
          <w:t>3.2</w:t>
        </w:r>
        <w:r w:rsidR="00413B39" w:rsidRPr="00655568">
          <w:rPr>
            <w:rStyle w:val="ab"/>
            <w:rFonts w:hint="eastAsia"/>
            <w:noProof/>
          </w:rPr>
          <w:t>盤查廠區設定</w:t>
        </w:r>
        <w:r w:rsidR="00413B39">
          <w:rPr>
            <w:noProof/>
            <w:webHidden/>
          </w:rPr>
          <w:tab/>
        </w:r>
        <w:r w:rsidR="00413B39">
          <w:rPr>
            <w:noProof/>
            <w:webHidden/>
          </w:rPr>
          <w:fldChar w:fldCharType="begin"/>
        </w:r>
        <w:r w:rsidR="00413B39">
          <w:rPr>
            <w:noProof/>
            <w:webHidden/>
          </w:rPr>
          <w:instrText xml:space="preserve"> PAGEREF _Toc197963295 \h </w:instrText>
        </w:r>
        <w:r w:rsidR="00413B39">
          <w:rPr>
            <w:noProof/>
            <w:webHidden/>
          </w:rPr>
        </w:r>
        <w:r w:rsidR="00413B39">
          <w:rPr>
            <w:noProof/>
            <w:webHidden/>
          </w:rPr>
          <w:fldChar w:fldCharType="separate"/>
        </w:r>
        <w:r w:rsidR="00413B39">
          <w:rPr>
            <w:noProof/>
            <w:webHidden/>
          </w:rPr>
          <w:t>9</w:t>
        </w:r>
        <w:r w:rsidR="00413B39">
          <w:rPr>
            <w:noProof/>
            <w:webHidden/>
          </w:rPr>
          <w:fldChar w:fldCharType="end"/>
        </w:r>
      </w:hyperlink>
    </w:p>
    <w:p w14:paraId="2F3F2CC1" w14:textId="42CB0CBD" w:rsidR="00413B39" w:rsidRDefault="00CF31C5">
      <w:pPr>
        <w:pStyle w:val="22"/>
        <w:tabs>
          <w:tab w:val="right" w:leader="dot" w:pos="8296"/>
        </w:tabs>
        <w:rPr>
          <w:rFonts w:asciiTheme="minorHAnsi" w:eastAsiaTheme="minorEastAsia" w:hAnsiTheme="minorHAnsi"/>
          <w:noProof/>
          <w:szCs w:val="24"/>
          <w14:ligatures w14:val="standardContextual"/>
        </w:rPr>
      </w:pPr>
      <w:hyperlink w:anchor="_Toc197963296" w:history="1">
        <w:r w:rsidR="00413B39" w:rsidRPr="00655568">
          <w:rPr>
            <w:rStyle w:val="ab"/>
            <w:noProof/>
          </w:rPr>
          <w:t>3.3</w:t>
        </w:r>
        <w:r w:rsidR="00413B39" w:rsidRPr="00655568">
          <w:rPr>
            <w:rStyle w:val="ab"/>
            <w:rFonts w:hint="eastAsia"/>
            <w:noProof/>
          </w:rPr>
          <w:t>限制與假設</w:t>
        </w:r>
        <w:r w:rsidR="00413B39">
          <w:rPr>
            <w:noProof/>
            <w:webHidden/>
          </w:rPr>
          <w:tab/>
        </w:r>
        <w:r w:rsidR="00413B39">
          <w:rPr>
            <w:noProof/>
            <w:webHidden/>
          </w:rPr>
          <w:fldChar w:fldCharType="begin"/>
        </w:r>
        <w:r w:rsidR="00413B39">
          <w:rPr>
            <w:noProof/>
            <w:webHidden/>
          </w:rPr>
          <w:instrText xml:space="preserve"> PAGEREF _Toc197963296 \h </w:instrText>
        </w:r>
        <w:r w:rsidR="00413B39">
          <w:rPr>
            <w:noProof/>
            <w:webHidden/>
          </w:rPr>
        </w:r>
        <w:r w:rsidR="00413B39">
          <w:rPr>
            <w:noProof/>
            <w:webHidden/>
          </w:rPr>
          <w:fldChar w:fldCharType="separate"/>
        </w:r>
        <w:r w:rsidR="00413B39">
          <w:rPr>
            <w:noProof/>
            <w:webHidden/>
          </w:rPr>
          <w:t>10</w:t>
        </w:r>
        <w:r w:rsidR="00413B39">
          <w:rPr>
            <w:noProof/>
            <w:webHidden/>
          </w:rPr>
          <w:fldChar w:fldCharType="end"/>
        </w:r>
      </w:hyperlink>
    </w:p>
    <w:p w14:paraId="25A4AB67" w14:textId="35416341" w:rsidR="00413B39" w:rsidRDefault="00CF31C5">
      <w:pPr>
        <w:pStyle w:val="22"/>
        <w:tabs>
          <w:tab w:val="right" w:leader="dot" w:pos="8296"/>
        </w:tabs>
        <w:rPr>
          <w:rFonts w:asciiTheme="minorHAnsi" w:eastAsiaTheme="minorEastAsia" w:hAnsiTheme="minorHAnsi"/>
          <w:noProof/>
          <w:szCs w:val="24"/>
          <w14:ligatures w14:val="standardContextual"/>
        </w:rPr>
      </w:pPr>
      <w:hyperlink w:anchor="_Toc197963297" w:history="1">
        <w:r w:rsidR="00413B39" w:rsidRPr="00655568">
          <w:rPr>
            <w:rStyle w:val="ab"/>
            <w:noProof/>
          </w:rPr>
          <w:t>3.4</w:t>
        </w:r>
        <w:r w:rsidR="00413B39" w:rsidRPr="00655568">
          <w:rPr>
            <w:rStyle w:val="ab"/>
            <w:rFonts w:hint="eastAsia"/>
            <w:noProof/>
          </w:rPr>
          <w:t>數據缺口</w:t>
        </w:r>
        <w:r w:rsidR="00413B39" w:rsidRPr="00655568">
          <w:rPr>
            <w:rStyle w:val="ab"/>
            <w:noProof/>
          </w:rPr>
          <w:t>(data Gap)</w:t>
        </w:r>
        <w:r w:rsidR="00413B39">
          <w:rPr>
            <w:noProof/>
            <w:webHidden/>
          </w:rPr>
          <w:tab/>
        </w:r>
        <w:r w:rsidR="00413B39">
          <w:rPr>
            <w:noProof/>
            <w:webHidden/>
          </w:rPr>
          <w:fldChar w:fldCharType="begin"/>
        </w:r>
        <w:r w:rsidR="00413B39">
          <w:rPr>
            <w:noProof/>
            <w:webHidden/>
          </w:rPr>
          <w:instrText xml:space="preserve"> PAGEREF _Toc197963297 \h </w:instrText>
        </w:r>
        <w:r w:rsidR="00413B39">
          <w:rPr>
            <w:noProof/>
            <w:webHidden/>
          </w:rPr>
        </w:r>
        <w:r w:rsidR="00413B39">
          <w:rPr>
            <w:noProof/>
            <w:webHidden/>
          </w:rPr>
          <w:fldChar w:fldCharType="separate"/>
        </w:r>
        <w:r w:rsidR="00413B39">
          <w:rPr>
            <w:noProof/>
            <w:webHidden/>
          </w:rPr>
          <w:t>10</w:t>
        </w:r>
        <w:r w:rsidR="00413B39">
          <w:rPr>
            <w:noProof/>
            <w:webHidden/>
          </w:rPr>
          <w:fldChar w:fldCharType="end"/>
        </w:r>
      </w:hyperlink>
    </w:p>
    <w:p w14:paraId="3950463E" w14:textId="4E8BF2B3" w:rsidR="00413B39" w:rsidRDefault="00CF31C5">
      <w:pPr>
        <w:pStyle w:val="22"/>
        <w:tabs>
          <w:tab w:val="right" w:leader="dot" w:pos="8296"/>
        </w:tabs>
        <w:rPr>
          <w:rFonts w:asciiTheme="minorHAnsi" w:eastAsiaTheme="minorEastAsia" w:hAnsiTheme="minorHAnsi"/>
          <w:noProof/>
          <w:szCs w:val="24"/>
          <w14:ligatures w14:val="standardContextual"/>
        </w:rPr>
      </w:pPr>
      <w:hyperlink w:anchor="_Toc197963298" w:history="1">
        <w:r w:rsidR="00413B39" w:rsidRPr="00655568">
          <w:rPr>
            <w:rStyle w:val="ab"/>
            <w:noProof/>
          </w:rPr>
          <w:t>3.5</w:t>
        </w:r>
        <w:r w:rsidR="00413B39" w:rsidRPr="00655568">
          <w:rPr>
            <w:rStyle w:val="ab"/>
            <w:rFonts w:hint="eastAsia"/>
            <w:noProof/>
          </w:rPr>
          <w:t>截斷準則說明</w:t>
        </w:r>
        <w:r w:rsidR="00413B39">
          <w:rPr>
            <w:noProof/>
            <w:webHidden/>
          </w:rPr>
          <w:tab/>
        </w:r>
        <w:r w:rsidR="00413B39">
          <w:rPr>
            <w:noProof/>
            <w:webHidden/>
          </w:rPr>
          <w:fldChar w:fldCharType="begin"/>
        </w:r>
        <w:r w:rsidR="00413B39">
          <w:rPr>
            <w:noProof/>
            <w:webHidden/>
          </w:rPr>
          <w:instrText xml:space="preserve"> PAGEREF _Toc197963298 \h </w:instrText>
        </w:r>
        <w:r w:rsidR="00413B39">
          <w:rPr>
            <w:noProof/>
            <w:webHidden/>
          </w:rPr>
        </w:r>
        <w:r w:rsidR="00413B39">
          <w:rPr>
            <w:noProof/>
            <w:webHidden/>
          </w:rPr>
          <w:fldChar w:fldCharType="separate"/>
        </w:r>
        <w:r w:rsidR="00413B39">
          <w:rPr>
            <w:noProof/>
            <w:webHidden/>
          </w:rPr>
          <w:t>10</w:t>
        </w:r>
        <w:r w:rsidR="00413B39">
          <w:rPr>
            <w:noProof/>
            <w:webHidden/>
          </w:rPr>
          <w:fldChar w:fldCharType="end"/>
        </w:r>
      </w:hyperlink>
    </w:p>
    <w:p w14:paraId="57A3785C" w14:textId="10351DE2" w:rsidR="00413B39" w:rsidRDefault="00CF31C5">
      <w:pPr>
        <w:pStyle w:val="22"/>
        <w:tabs>
          <w:tab w:val="right" w:leader="dot" w:pos="8296"/>
        </w:tabs>
        <w:rPr>
          <w:rFonts w:asciiTheme="minorHAnsi" w:eastAsiaTheme="minorEastAsia" w:hAnsiTheme="minorHAnsi"/>
          <w:noProof/>
          <w:szCs w:val="24"/>
          <w14:ligatures w14:val="standardContextual"/>
        </w:rPr>
      </w:pPr>
      <w:hyperlink w:anchor="_Toc197963299" w:history="1">
        <w:r w:rsidR="00413B39" w:rsidRPr="00655568">
          <w:rPr>
            <w:rStyle w:val="ab"/>
            <w:noProof/>
          </w:rPr>
          <w:t>3.6</w:t>
        </w:r>
        <w:r w:rsidR="00413B39" w:rsidRPr="00655568">
          <w:rPr>
            <w:rStyle w:val="ab"/>
            <w:rFonts w:hint="eastAsia"/>
            <w:noProof/>
          </w:rPr>
          <w:t>選定分配方法</w:t>
        </w:r>
        <w:r w:rsidR="00413B39">
          <w:rPr>
            <w:noProof/>
            <w:webHidden/>
          </w:rPr>
          <w:tab/>
        </w:r>
        <w:r w:rsidR="00413B39">
          <w:rPr>
            <w:noProof/>
            <w:webHidden/>
          </w:rPr>
          <w:fldChar w:fldCharType="begin"/>
        </w:r>
        <w:r w:rsidR="00413B39">
          <w:rPr>
            <w:noProof/>
            <w:webHidden/>
          </w:rPr>
          <w:instrText xml:space="preserve"> PAGEREF _Toc197963299 \h </w:instrText>
        </w:r>
        <w:r w:rsidR="00413B39">
          <w:rPr>
            <w:noProof/>
            <w:webHidden/>
          </w:rPr>
        </w:r>
        <w:r w:rsidR="00413B39">
          <w:rPr>
            <w:noProof/>
            <w:webHidden/>
          </w:rPr>
          <w:fldChar w:fldCharType="separate"/>
        </w:r>
        <w:r w:rsidR="00413B39">
          <w:rPr>
            <w:noProof/>
            <w:webHidden/>
          </w:rPr>
          <w:t>11</w:t>
        </w:r>
        <w:r w:rsidR="00413B39">
          <w:rPr>
            <w:noProof/>
            <w:webHidden/>
          </w:rPr>
          <w:fldChar w:fldCharType="end"/>
        </w:r>
      </w:hyperlink>
    </w:p>
    <w:p w14:paraId="354D5856" w14:textId="720B6B8C" w:rsidR="00413B39" w:rsidRDefault="00CF31C5">
      <w:pPr>
        <w:pStyle w:val="22"/>
        <w:tabs>
          <w:tab w:val="right" w:leader="dot" w:pos="8296"/>
        </w:tabs>
        <w:rPr>
          <w:rFonts w:asciiTheme="minorHAnsi" w:eastAsiaTheme="minorEastAsia" w:hAnsiTheme="minorHAnsi"/>
          <w:noProof/>
          <w:szCs w:val="24"/>
          <w14:ligatures w14:val="standardContextual"/>
        </w:rPr>
      </w:pPr>
      <w:hyperlink w:anchor="_Toc197963300" w:history="1">
        <w:r w:rsidR="00413B39" w:rsidRPr="00655568">
          <w:rPr>
            <w:rStyle w:val="ab"/>
            <w:noProof/>
          </w:rPr>
          <w:t>3.7</w:t>
        </w:r>
        <w:r w:rsidR="00413B39" w:rsidRPr="00655568">
          <w:rPr>
            <w:rStyle w:val="ab"/>
            <w:rFonts w:hint="eastAsia"/>
            <w:noProof/>
          </w:rPr>
          <w:t>有關資訊的時間週期</w:t>
        </w:r>
        <w:r w:rsidR="00413B39">
          <w:rPr>
            <w:noProof/>
            <w:webHidden/>
          </w:rPr>
          <w:tab/>
        </w:r>
        <w:r w:rsidR="00413B39">
          <w:rPr>
            <w:noProof/>
            <w:webHidden/>
          </w:rPr>
          <w:fldChar w:fldCharType="begin"/>
        </w:r>
        <w:r w:rsidR="00413B39">
          <w:rPr>
            <w:noProof/>
            <w:webHidden/>
          </w:rPr>
          <w:instrText xml:space="preserve"> PAGEREF _Toc197963300 \h </w:instrText>
        </w:r>
        <w:r w:rsidR="00413B39">
          <w:rPr>
            <w:noProof/>
            <w:webHidden/>
          </w:rPr>
        </w:r>
        <w:r w:rsidR="00413B39">
          <w:rPr>
            <w:noProof/>
            <w:webHidden/>
          </w:rPr>
          <w:fldChar w:fldCharType="separate"/>
        </w:r>
        <w:r w:rsidR="00413B39">
          <w:rPr>
            <w:noProof/>
            <w:webHidden/>
          </w:rPr>
          <w:t>12</w:t>
        </w:r>
        <w:r w:rsidR="00413B39">
          <w:rPr>
            <w:noProof/>
            <w:webHidden/>
          </w:rPr>
          <w:fldChar w:fldCharType="end"/>
        </w:r>
      </w:hyperlink>
    </w:p>
    <w:p w14:paraId="734298D5" w14:textId="25BBA680" w:rsidR="00413B39" w:rsidRDefault="00CF31C5">
      <w:pPr>
        <w:pStyle w:val="12"/>
        <w:tabs>
          <w:tab w:val="left" w:pos="1440"/>
        </w:tabs>
        <w:ind w:left="240"/>
        <w:rPr>
          <w:rFonts w:asciiTheme="minorHAnsi" w:eastAsiaTheme="minorEastAsia" w:hAnsiTheme="minorHAnsi"/>
          <w:noProof/>
          <w:szCs w:val="24"/>
          <w14:ligatures w14:val="standardContextual"/>
        </w:rPr>
      </w:pPr>
      <w:hyperlink w:anchor="_Toc197963301" w:history="1">
        <w:r w:rsidR="00413B39" w:rsidRPr="00655568">
          <w:rPr>
            <w:rStyle w:val="ab"/>
            <w:rFonts w:hint="eastAsia"/>
            <w:noProof/>
          </w:rPr>
          <w:t>第四章</w:t>
        </w:r>
        <w:r w:rsidR="00413B39">
          <w:rPr>
            <w:rFonts w:asciiTheme="minorHAnsi" w:eastAsiaTheme="minorEastAsia" w:hAnsiTheme="minorHAnsi"/>
            <w:noProof/>
            <w:szCs w:val="24"/>
            <w14:ligatures w14:val="standardContextual"/>
          </w:rPr>
          <w:tab/>
        </w:r>
        <w:r w:rsidR="00413B39" w:rsidRPr="00655568">
          <w:rPr>
            <w:rStyle w:val="ab"/>
            <w:rFonts w:hint="eastAsia"/>
            <w:noProof/>
          </w:rPr>
          <w:t>產品碳足跡之量化</w:t>
        </w:r>
        <w:r w:rsidR="00413B39">
          <w:rPr>
            <w:noProof/>
            <w:webHidden/>
          </w:rPr>
          <w:tab/>
        </w:r>
        <w:r w:rsidR="00413B39">
          <w:rPr>
            <w:noProof/>
            <w:webHidden/>
          </w:rPr>
          <w:fldChar w:fldCharType="begin"/>
        </w:r>
        <w:r w:rsidR="00413B39">
          <w:rPr>
            <w:noProof/>
            <w:webHidden/>
          </w:rPr>
          <w:instrText xml:space="preserve"> PAGEREF _Toc197963301 \h </w:instrText>
        </w:r>
        <w:r w:rsidR="00413B39">
          <w:rPr>
            <w:noProof/>
            <w:webHidden/>
          </w:rPr>
        </w:r>
        <w:r w:rsidR="00413B39">
          <w:rPr>
            <w:noProof/>
            <w:webHidden/>
          </w:rPr>
          <w:fldChar w:fldCharType="separate"/>
        </w:r>
        <w:r w:rsidR="00413B39">
          <w:rPr>
            <w:noProof/>
            <w:webHidden/>
          </w:rPr>
          <w:t>13</w:t>
        </w:r>
        <w:r w:rsidR="00413B39">
          <w:rPr>
            <w:noProof/>
            <w:webHidden/>
          </w:rPr>
          <w:fldChar w:fldCharType="end"/>
        </w:r>
      </w:hyperlink>
    </w:p>
    <w:p w14:paraId="5CEE090E" w14:textId="1E52ED12" w:rsidR="00413B39" w:rsidRDefault="00CF31C5">
      <w:pPr>
        <w:pStyle w:val="22"/>
        <w:tabs>
          <w:tab w:val="right" w:leader="dot" w:pos="8296"/>
        </w:tabs>
        <w:rPr>
          <w:rFonts w:asciiTheme="minorHAnsi" w:eastAsiaTheme="minorEastAsia" w:hAnsiTheme="minorHAnsi"/>
          <w:noProof/>
          <w:szCs w:val="24"/>
          <w14:ligatures w14:val="standardContextual"/>
        </w:rPr>
      </w:pPr>
      <w:hyperlink w:anchor="_Toc197963302" w:history="1">
        <w:r w:rsidR="00413B39" w:rsidRPr="00655568">
          <w:rPr>
            <w:rStyle w:val="ab"/>
            <w:noProof/>
          </w:rPr>
          <w:t>4.1</w:t>
        </w:r>
        <w:r w:rsidR="00413B39" w:rsidRPr="00655568">
          <w:rPr>
            <w:rStyle w:val="ab"/>
            <w:rFonts w:hint="eastAsia"/>
            <w:noProof/>
          </w:rPr>
          <w:t>碳足跡說明</w:t>
        </w:r>
        <w:r w:rsidR="00413B39">
          <w:rPr>
            <w:noProof/>
            <w:webHidden/>
          </w:rPr>
          <w:tab/>
        </w:r>
        <w:r w:rsidR="00413B39">
          <w:rPr>
            <w:noProof/>
            <w:webHidden/>
          </w:rPr>
          <w:fldChar w:fldCharType="begin"/>
        </w:r>
        <w:r w:rsidR="00413B39">
          <w:rPr>
            <w:noProof/>
            <w:webHidden/>
          </w:rPr>
          <w:instrText xml:space="preserve"> PAGEREF _Toc197963302 \h </w:instrText>
        </w:r>
        <w:r w:rsidR="00413B39">
          <w:rPr>
            <w:noProof/>
            <w:webHidden/>
          </w:rPr>
        </w:r>
        <w:r w:rsidR="00413B39">
          <w:rPr>
            <w:noProof/>
            <w:webHidden/>
          </w:rPr>
          <w:fldChar w:fldCharType="separate"/>
        </w:r>
        <w:r w:rsidR="00413B39">
          <w:rPr>
            <w:noProof/>
            <w:webHidden/>
          </w:rPr>
          <w:t>13</w:t>
        </w:r>
        <w:r w:rsidR="00413B39">
          <w:rPr>
            <w:noProof/>
            <w:webHidden/>
          </w:rPr>
          <w:fldChar w:fldCharType="end"/>
        </w:r>
      </w:hyperlink>
    </w:p>
    <w:p w14:paraId="32DE4AA8" w14:textId="2DF19497" w:rsidR="00413B39" w:rsidRDefault="00CF31C5">
      <w:pPr>
        <w:pStyle w:val="22"/>
        <w:tabs>
          <w:tab w:val="right" w:leader="dot" w:pos="8296"/>
        </w:tabs>
        <w:rPr>
          <w:rFonts w:asciiTheme="minorHAnsi" w:eastAsiaTheme="minorEastAsia" w:hAnsiTheme="minorHAnsi"/>
          <w:noProof/>
          <w:szCs w:val="24"/>
          <w14:ligatures w14:val="standardContextual"/>
        </w:rPr>
      </w:pPr>
      <w:hyperlink w:anchor="_Toc197963303" w:history="1">
        <w:r w:rsidR="00413B39" w:rsidRPr="00655568">
          <w:rPr>
            <w:rStyle w:val="ab"/>
            <w:noProof/>
          </w:rPr>
          <w:t>4.2</w:t>
        </w:r>
        <w:r w:rsidR="00413B39" w:rsidRPr="00655568">
          <w:rPr>
            <w:rStyle w:val="ab"/>
            <w:rFonts w:hint="eastAsia"/>
            <w:noProof/>
          </w:rPr>
          <w:t>考量的溫室氣體種類</w:t>
        </w:r>
        <w:r w:rsidR="00413B39">
          <w:rPr>
            <w:noProof/>
            <w:webHidden/>
          </w:rPr>
          <w:tab/>
        </w:r>
        <w:r w:rsidR="00413B39">
          <w:rPr>
            <w:noProof/>
            <w:webHidden/>
          </w:rPr>
          <w:fldChar w:fldCharType="begin"/>
        </w:r>
        <w:r w:rsidR="00413B39">
          <w:rPr>
            <w:noProof/>
            <w:webHidden/>
          </w:rPr>
          <w:instrText xml:space="preserve"> PAGEREF _Toc197963303 \h </w:instrText>
        </w:r>
        <w:r w:rsidR="00413B39">
          <w:rPr>
            <w:noProof/>
            <w:webHidden/>
          </w:rPr>
        </w:r>
        <w:r w:rsidR="00413B39">
          <w:rPr>
            <w:noProof/>
            <w:webHidden/>
          </w:rPr>
          <w:fldChar w:fldCharType="separate"/>
        </w:r>
        <w:r w:rsidR="00413B39">
          <w:rPr>
            <w:noProof/>
            <w:webHidden/>
          </w:rPr>
          <w:t>13</w:t>
        </w:r>
        <w:r w:rsidR="00413B39">
          <w:rPr>
            <w:noProof/>
            <w:webHidden/>
          </w:rPr>
          <w:fldChar w:fldCharType="end"/>
        </w:r>
      </w:hyperlink>
    </w:p>
    <w:p w14:paraId="14E2F071" w14:textId="29CA2AD5" w:rsidR="00413B39" w:rsidRDefault="00CF31C5">
      <w:pPr>
        <w:pStyle w:val="22"/>
        <w:tabs>
          <w:tab w:val="right" w:leader="dot" w:pos="8296"/>
        </w:tabs>
        <w:rPr>
          <w:rFonts w:asciiTheme="minorHAnsi" w:eastAsiaTheme="minorEastAsia" w:hAnsiTheme="minorHAnsi"/>
          <w:noProof/>
          <w:szCs w:val="24"/>
          <w14:ligatures w14:val="standardContextual"/>
        </w:rPr>
      </w:pPr>
      <w:hyperlink w:anchor="_Toc197963304" w:history="1">
        <w:r w:rsidR="00413B39" w:rsidRPr="00655568">
          <w:rPr>
            <w:rStyle w:val="ab"/>
            <w:noProof/>
          </w:rPr>
          <w:t>4.3</w:t>
        </w:r>
        <w:r w:rsidR="00413B39" w:rsidRPr="00655568">
          <w:rPr>
            <w:rStyle w:val="ab"/>
            <w:rFonts w:hint="eastAsia"/>
            <w:noProof/>
          </w:rPr>
          <w:t>計算方法及流程說明</w:t>
        </w:r>
        <w:r w:rsidR="00413B39">
          <w:rPr>
            <w:noProof/>
            <w:webHidden/>
          </w:rPr>
          <w:tab/>
        </w:r>
        <w:r w:rsidR="00413B39">
          <w:rPr>
            <w:noProof/>
            <w:webHidden/>
          </w:rPr>
          <w:fldChar w:fldCharType="begin"/>
        </w:r>
        <w:r w:rsidR="00413B39">
          <w:rPr>
            <w:noProof/>
            <w:webHidden/>
          </w:rPr>
          <w:instrText xml:space="preserve"> PAGEREF _Toc197963304 \h </w:instrText>
        </w:r>
        <w:r w:rsidR="00413B39">
          <w:rPr>
            <w:noProof/>
            <w:webHidden/>
          </w:rPr>
        </w:r>
        <w:r w:rsidR="00413B39">
          <w:rPr>
            <w:noProof/>
            <w:webHidden/>
          </w:rPr>
          <w:fldChar w:fldCharType="separate"/>
        </w:r>
        <w:r w:rsidR="00413B39">
          <w:rPr>
            <w:noProof/>
            <w:webHidden/>
          </w:rPr>
          <w:t>14</w:t>
        </w:r>
        <w:r w:rsidR="00413B39">
          <w:rPr>
            <w:noProof/>
            <w:webHidden/>
          </w:rPr>
          <w:fldChar w:fldCharType="end"/>
        </w:r>
      </w:hyperlink>
    </w:p>
    <w:p w14:paraId="612ED79F" w14:textId="152D1DD0" w:rsidR="00413B39" w:rsidRDefault="00CF31C5">
      <w:pPr>
        <w:pStyle w:val="22"/>
        <w:tabs>
          <w:tab w:val="right" w:leader="dot" w:pos="8296"/>
        </w:tabs>
        <w:rPr>
          <w:rFonts w:asciiTheme="minorHAnsi" w:eastAsiaTheme="minorEastAsia" w:hAnsiTheme="minorHAnsi"/>
          <w:noProof/>
          <w:szCs w:val="24"/>
          <w14:ligatures w14:val="standardContextual"/>
        </w:rPr>
      </w:pPr>
      <w:hyperlink w:anchor="_Toc197963305" w:history="1">
        <w:r w:rsidR="00413B39" w:rsidRPr="00655568">
          <w:rPr>
            <w:rStyle w:val="ab"/>
            <w:noProof/>
          </w:rPr>
          <w:t>4.4</w:t>
        </w:r>
        <w:r w:rsidR="00413B39" w:rsidRPr="00655568">
          <w:rPr>
            <w:rStyle w:val="ab"/>
            <w:rFonts w:hint="eastAsia"/>
            <w:noProof/>
          </w:rPr>
          <w:t>活動數據收集說明</w:t>
        </w:r>
        <w:r w:rsidR="00413B39">
          <w:rPr>
            <w:noProof/>
            <w:webHidden/>
          </w:rPr>
          <w:tab/>
        </w:r>
        <w:r w:rsidR="00413B39">
          <w:rPr>
            <w:noProof/>
            <w:webHidden/>
          </w:rPr>
          <w:fldChar w:fldCharType="begin"/>
        </w:r>
        <w:r w:rsidR="00413B39">
          <w:rPr>
            <w:noProof/>
            <w:webHidden/>
          </w:rPr>
          <w:instrText xml:space="preserve"> PAGEREF _Toc197963305 \h </w:instrText>
        </w:r>
        <w:r w:rsidR="00413B39">
          <w:rPr>
            <w:noProof/>
            <w:webHidden/>
          </w:rPr>
        </w:r>
        <w:r w:rsidR="00413B39">
          <w:rPr>
            <w:noProof/>
            <w:webHidden/>
          </w:rPr>
          <w:fldChar w:fldCharType="separate"/>
        </w:r>
        <w:r w:rsidR="00413B39">
          <w:rPr>
            <w:noProof/>
            <w:webHidden/>
          </w:rPr>
          <w:t>15</w:t>
        </w:r>
        <w:r w:rsidR="00413B39">
          <w:rPr>
            <w:noProof/>
            <w:webHidden/>
          </w:rPr>
          <w:fldChar w:fldCharType="end"/>
        </w:r>
      </w:hyperlink>
    </w:p>
    <w:p w14:paraId="5D12CDEB" w14:textId="3C610F9C" w:rsidR="00413B39" w:rsidRDefault="00CF31C5">
      <w:pPr>
        <w:pStyle w:val="22"/>
        <w:tabs>
          <w:tab w:val="right" w:leader="dot" w:pos="8296"/>
        </w:tabs>
        <w:rPr>
          <w:rFonts w:asciiTheme="minorHAnsi" w:eastAsiaTheme="minorEastAsia" w:hAnsiTheme="minorHAnsi"/>
          <w:noProof/>
          <w:szCs w:val="24"/>
          <w14:ligatures w14:val="standardContextual"/>
        </w:rPr>
      </w:pPr>
      <w:hyperlink w:anchor="_Toc197963306" w:history="1">
        <w:r w:rsidR="00413B39" w:rsidRPr="00655568">
          <w:rPr>
            <w:rStyle w:val="ab"/>
            <w:noProof/>
          </w:rPr>
          <w:t>4.5</w:t>
        </w:r>
        <w:r w:rsidR="00413B39" w:rsidRPr="00655568">
          <w:rPr>
            <w:rStyle w:val="ab"/>
            <w:rFonts w:hint="eastAsia"/>
            <w:noProof/>
          </w:rPr>
          <w:t>活動數據保存年限及管理方法</w:t>
        </w:r>
        <w:r w:rsidR="00413B39">
          <w:rPr>
            <w:noProof/>
            <w:webHidden/>
          </w:rPr>
          <w:tab/>
        </w:r>
        <w:r w:rsidR="00413B39">
          <w:rPr>
            <w:noProof/>
            <w:webHidden/>
          </w:rPr>
          <w:fldChar w:fldCharType="begin"/>
        </w:r>
        <w:r w:rsidR="00413B39">
          <w:rPr>
            <w:noProof/>
            <w:webHidden/>
          </w:rPr>
          <w:instrText xml:space="preserve"> PAGEREF _Toc197963306 \h </w:instrText>
        </w:r>
        <w:r w:rsidR="00413B39">
          <w:rPr>
            <w:noProof/>
            <w:webHidden/>
          </w:rPr>
        </w:r>
        <w:r w:rsidR="00413B39">
          <w:rPr>
            <w:noProof/>
            <w:webHidden/>
          </w:rPr>
          <w:fldChar w:fldCharType="separate"/>
        </w:r>
        <w:r w:rsidR="00413B39">
          <w:rPr>
            <w:noProof/>
            <w:webHidden/>
          </w:rPr>
          <w:t>16</w:t>
        </w:r>
        <w:r w:rsidR="00413B39">
          <w:rPr>
            <w:noProof/>
            <w:webHidden/>
          </w:rPr>
          <w:fldChar w:fldCharType="end"/>
        </w:r>
      </w:hyperlink>
    </w:p>
    <w:p w14:paraId="3572A470" w14:textId="2F7CB690" w:rsidR="00413B39" w:rsidRDefault="00CF31C5">
      <w:pPr>
        <w:pStyle w:val="22"/>
        <w:tabs>
          <w:tab w:val="right" w:leader="dot" w:pos="8296"/>
        </w:tabs>
        <w:rPr>
          <w:rFonts w:asciiTheme="minorHAnsi" w:eastAsiaTheme="minorEastAsia" w:hAnsiTheme="minorHAnsi"/>
          <w:noProof/>
          <w:szCs w:val="24"/>
          <w14:ligatures w14:val="standardContextual"/>
        </w:rPr>
      </w:pPr>
      <w:hyperlink w:anchor="_Toc197963307" w:history="1">
        <w:r w:rsidR="00413B39" w:rsidRPr="00655568">
          <w:rPr>
            <w:rStyle w:val="ab"/>
            <w:noProof/>
          </w:rPr>
          <w:t>4.6</w:t>
        </w:r>
        <w:r w:rsidR="00413B39" w:rsidRPr="00655568">
          <w:rPr>
            <w:rStyle w:val="ab"/>
            <w:rFonts w:hint="eastAsia"/>
            <w:noProof/>
          </w:rPr>
          <w:t>各階段排放係數引用方式</w:t>
        </w:r>
        <w:r w:rsidR="00413B39">
          <w:rPr>
            <w:noProof/>
            <w:webHidden/>
          </w:rPr>
          <w:tab/>
        </w:r>
        <w:r w:rsidR="00413B39">
          <w:rPr>
            <w:noProof/>
            <w:webHidden/>
          </w:rPr>
          <w:fldChar w:fldCharType="begin"/>
        </w:r>
        <w:r w:rsidR="00413B39">
          <w:rPr>
            <w:noProof/>
            <w:webHidden/>
          </w:rPr>
          <w:instrText xml:space="preserve"> PAGEREF _Toc197963307 \h </w:instrText>
        </w:r>
        <w:r w:rsidR="00413B39">
          <w:rPr>
            <w:noProof/>
            <w:webHidden/>
          </w:rPr>
        </w:r>
        <w:r w:rsidR="00413B39">
          <w:rPr>
            <w:noProof/>
            <w:webHidden/>
          </w:rPr>
          <w:fldChar w:fldCharType="separate"/>
        </w:r>
        <w:r w:rsidR="00413B39">
          <w:rPr>
            <w:noProof/>
            <w:webHidden/>
          </w:rPr>
          <w:t>17</w:t>
        </w:r>
        <w:r w:rsidR="00413B39">
          <w:rPr>
            <w:noProof/>
            <w:webHidden/>
          </w:rPr>
          <w:fldChar w:fldCharType="end"/>
        </w:r>
      </w:hyperlink>
    </w:p>
    <w:p w14:paraId="0A1B1E07" w14:textId="4FD05F17" w:rsidR="00413B39" w:rsidRDefault="00CF31C5">
      <w:pPr>
        <w:pStyle w:val="12"/>
        <w:tabs>
          <w:tab w:val="left" w:pos="1440"/>
        </w:tabs>
        <w:ind w:left="240"/>
        <w:rPr>
          <w:rFonts w:asciiTheme="minorHAnsi" w:eastAsiaTheme="minorEastAsia" w:hAnsiTheme="minorHAnsi"/>
          <w:noProof/>
          <w:szCs w:val="24"/>
          <w14:ligatures w14:val="standardContextual"/>
        </w:rPr>
      </w:pPr>
      <w:hyperlink w:anchor="_Toc197963308" w:history="1">
        <w:r w:rsidR="00413B39" w:rsidRPr="00655568">
          <w:rPr>
            <w:rStyle w:val="ab"/>
            <w:rFonts w:hint="eastAsia"/>
            <w:noProof/>
          </w:rPr>
          <w:t>第五章</w:t>
        </w:r>
        <w:r w:rsidR="00413B39">
          <w:rPr>
            <w:rFonts w:asciiTheme="minorHAnsi" w:eastAsiaTheme="minorEastAsia" w:hAnsiTheme="minorHAnsi"/>
            <w:noProof/>
            <w:szCs w:val="24"/>
            <w14:ligatures w14:val="standardContextual"/>
          </w:rPr>
          <w:tab/>
        </w:r>
        <w:r w:rsidR="00413B39" w:rsidRPr="00655568">
          <w:rPr>
            <w:rStyle w:val="ab"/>
            <w:rFonts w:hint="eastAsia"/>
            <w:noProof/>
          </w:rPr>
          <w:t>碳足跡評估結果闡釋</w:t>
        </w:r>
        <w:r w:rsidR="00413B39">
          <w:rPr>
            <w:noProof/>
            <w:webHidden/>
          </w:rPr>
          <w:tab/>
        </w:r>
        <w:r w:rsidR="00413B39">
          <w:rPr>
            <w:noProof/>
            <w:webHidden/>
          </w:rPr>
          <w:fldChar w:fldCharType="begin"/>
        </w:r>
        <w:r w:rsidR="00413B39">
          <w:rPr>
            <w:noProof/>
            <w:webHidden/>
          </w:rPr>
          <w:instrText xml:space="preserve"> PAGEREF _Toc197963308 \h </w:instrText>
        </w:r>
        <w:r w:rsidR="00413B39">
          <w:rPr>
            <w:noProof/>
            <w:webHidden/>
          </w:rPr>
        </w:r>
        <w:r w:rsidR="00413B39">
          <w:rPr>
            <w:noProof/>
            <w:webHidden/>
          </w:rPr>
          <w:fldChar w:fldCharType="separate"/>
        </w:r>
        <w:r w:rsidR="00413B39">
          <w:rPr>
            <w:noProof/>
            <w:webHidden/>
          </w:rPr>
          <w:t>19</w:t>
        </w:r>
        <w:r w:rsidR="00413B39">
          <w:rPr>
            <w:noProof/>
            <w:webHidden/>
          </w:rPr>
          <w:fldChar w:fldCharType="end"/>
        </w:r>
      </w:hyperlink>
    </w:p>
    <w:p w14:paraId="4D5BB501" w14:textId="3AAE1723" w:rsidR="00413B39" w:rsidRDefault="00CF31C5">
      <w:pPr>
        <w:pStyle w:val="22"/>
        <w:tabs>
          <w:tab w:val="right" w:leader="dot" w:pos="8296"/>
        </w:tabs>
        <w:rPr>
          <w:rFonts w:asciiTheme="minorHAnsi" w:eastAsiaTheme="minorEastAsia" w:hAnsiTheme="minorHAnsi"/>
          <w:noProof/>
          <w:szCs w:val="24"/>
          <w14:ligatures w14:val="standardContextual"/>
        </w:rPr>
      </w:pPr>
      <w:hyperlink w:anchor="_Toc197963309" w:history="1">
        <w:r w:rsidR="00413B39" w:rsidRPr="00655568">
          <w:rPr>
            <w:rStyle w:val="ab"/>
            <w:noProof/>
          </w:rPr>
          <w:t>5.1</w:t>
        </w:r>
        <w:r w:rsidR="00413B39" w:rsidRPr="00655568">
          <w:rPr>
            <w:rStyle w:val="ab"/>
            <w:rFonts w:hint="eastAsia"/>
            <w:noProof/>
          </w:rPr>
          <w:t>生命週期闡釋的結果</w:t>
        </w:r>
        <w:r w:rsidR="00413B39" w:rsidRPr="00655568">
          <w:rPr>
            <w:rStyle w:val="ab"/>
            <w:noProof/>
          </w:rPr>
          <w:t>(</w:t>
        </w:r>
        <w:r w:rsidR="00413B39" w:rsidRPr="00655568">
          <w:rPr>
            <w:rStyle w:val="ab"/>
            <w:rFonts w:hint="eastAsia"/>
            <w:noProof/>
          </w:rPr>
          <w:t>各階段衝擊評估結果</w:t>
        </w:r>
        <w:r w:rsidR="00413B39" w:rsidRPr="00655568">
          <w:rPr>
            <w:rStyle w:val="ab"/>
            <w:noProof/>
          </w:rPr>
          <w:t>)</w:t>
        </w:r>
        <w:r w:rsidR="00413B39" w:rsidRPr="00655568">
          <w:rPr>
            <w:rStyle w:val="ab"/>
            <w:rFonts w:hint="eastAsia"/>
            <w:noProof/>
          </w:rPr>
          <w:t>說明</w:t>
        </w:r>
        <w:r w:rsidR="00413B39">
          <w:rPr>
            <w:noProof/>
            <w:webHidden/>
          </w:rPr>
          <w:tab/>
        </w:r>
        <w:r w:rsidR="00413B39">
          <w:rPr>
            <w:noProof/>
            <w:webHidden/>
          </w:rPr>
          <w:fldChar w:fldCharType="begin"/>
        </w:r>
        <w:r w:rsidR="00413B39">
          <w:rPr>
            <w:noProof/>
            <w:webHidden/>
          </w:rPr>
          <w:instrText xml:space="preserve"> PAGEREF _Toc197963309 \h </w:instrText>
        </w:r>
        <w:r w:rsidR="00413B39">
          <w:rPr>
            <w:noProof/>
            <w:webHidden/>
          </w:rPr>
        </w:r>
        <w:r w:rsidR="00413B39">
          <w:rPr>
            <w:noProof/>
            <w:webHidden/>
          </w:rPr>
          <w:fldChar w:fldCharType="separate"/>
        </w:r>
        <w:r w:rsidR="00413B39">
          <w:rPr>
            <w:noProof/>
            <w:webHidden/>
          </w:rPr>
          <w:t>19</w:t>
        </w:r>
        <w:r w:rsidR="00413B39">
          <w:rPr>
            <w:noProof/>
            <w:webHidden/>
          </w:rPr>
          <w:fldChar w:fldCharType="end"/>
        </w:r>
      </w:hyperlink>
    </w:p>
    <w:p w14:paraId="523BC59F" w14:textId="060DF252" w:rsidR="00413B39" w:rsidRDefault="00CF31C5">
      <w:pPr>
        <w:pStyle w:val="22"/>
        <w:tabs>
          <w:tab w:val="right" w:leader="dot" w:pos="8296"/>
        </w:tabs>
        <w:rPr>
          <w:rFonts w:asciiTheme="minorHAnsi" w:eastAsiaTheme="minorEastAsia" w:hAnsiTheme="minorHAnsi"/>
          <w:noProof/>
          <w:szCs w:val="24"/>
          <w14:ligatures w14:val="standardContextual"/>
        </w:rPr>
      </w:pPr>
      <w:hyperlink w:anchor="_Toc197963310" w:history="1">
        <w:r w:rsidR="00413B39" w:rsidRPr="00655568">
          <w:rPr>
            <w:rStyle w:val="ab"/>
            <w:noProof/>
          </w:rPr>
          <w:t>5.3</w:t>
        </w:r>
        <w:r w:rsidR="00413B39" w:rsidRPr="00655568">
          <w:rPr>
            <w:rStyle w:val="ab"/>
            <w:rFonts w:hint="eastAsia"/>
            <w:noProof/>
          </w:rPr>
          <w:t>碳足跡結果分析</w:t>
        </w:r>
        <w:r w:rsidR="00413B39">
          <w:rPr>
            <w:noProof/>
            <w:webHidden/>
          </w:rPr>
          <w:tab/>
        </w:r>
        <w:r w:rsidR="00413B39">
          <w:rPr>
            <w:noProof/>
            <w:webHidden/>
          </w:rPr>
          <w:fldChar w:fldCharType="begin"/>
        </w:r>
        <w:r w:rsidR="00413B39">
          <w:rPr>
            <w:noProof/>
            <w:webHidden/>
          </w:rPr>
          <w:instrText xml:space="preserve"> PAGEREF _Toc197963310 \h </w:instrText>
        </w:r>
        <w:r w:rsidR="00413B39">
          <w:rPr>
            <w:noProof/>
            <w:webHidden/>
          </w:rPr>
        </w:r>
        <w:r w:rsidR="00413B39">
          <w:rPr>
            <w:noProof/>
            <w:webHidden/>
          </w:rPr>
          <w:fldChar w:fldCharType="separate"/>
        </w:r>
        <w:r w:rsidR="00413B39">
          <w:rPr>
            <w:noProof/>
            <w:webHidden/>
          </w:rPr>
          <w:t>24</w:t>
        </w:r>
        <w:r w:rsidR="00413B39">
          <w:rPr>
            <w:noProof/>
            <w:webHidden/>
          </w:rPr>
          <w:fldChar w:fldCharType="end"/>
        </w:r>
      </w:hyperlink>
    </w:p>
    <w:p w14:paraId="5A1951EE" w14:textId="739028FD" w:rsidR="00413B39" w:rsidRDefault="00CF31C5">
      <w:pPr>
        <w:pStyle w:val="22"/>
        <w:tabs>
          <w:tab w:val="right" w:leader="dot" w:pos="8296"/>
        </w:tabs>
        <w:rPr>
          <w:rFonts w:asciiTheme="minorHAnsi" w:eastAsiaTheme="minorEastAsia" w:hAnsiTheme="minorHAnsi"/>
          <w:noProof/>
          <w:szCs w:val="24"/>
          <w14:ligatures w14:val="standardContextual"/>
        </w:rPr>
      </w:pPr>
      <w:hyperlink w:anchor="_Toc197963311" w:history="1">
        <w:r w:rsidR="00413B39" w:rsidRPr="00655568">
          <w:rPr>
            <w:rStyle w:val="ab"/>
            <w:noProof/>
          </w:rPr>
          <w:t>5.4</w:t>
        </w:r>
        <w:r w:rsidR="00413B39" w:rsidRPr="00655568">
          <w:rPr>
            <w:rStyle w:val="ab"/>
            <w:rFonts w:hint="eastAsia"/>
            <w:noProof/>
          </w:rPr>
          <w:t>數據品質評估結果</w:t>
        </w:r>
        <w:r w:rsidR="00413B39">
          <w:rPr>
            <w:noProof/>
            <w:webHidden/>
          </w:rPr>
          <w:tab/>
        </w:r>
        <w:r w:rsidR="00413B39">
          <w:rPr>
            <w:noProof/>
            <w:webHidden/>
          </w:rPr>
          <w:fldChar w:fldCharType="begin"/>
        </w:r>
        <w:r w:rsidR="00413B39">
          <w:rPr>
            <w:noProof/>
            <w:webHidden/>
          </w:rPr>
          <w:instrText xml:space="preserve"> PAGEREF _Toc197963311 \h </w:instrText>
        </w:r>
        <w:r w:rsidR="00413B39">
          <w:rPr>
            <w:noProof/>
            <w:webHidden/>
          </w:rPr>
        </w:r>
        <w:r w:rsidR="00413B39">
          <w:rPr>
            <w:noProof/>
            <w:webHidden/>
          </w:rPr>
          <w:fldChar w:fldCharType="separate"/>
        </w:r>
        <w:r w:rsidR="00413B39">
          <w:rPr>
            <w:noProof/>
            <w:webHidden/>
          </w:rPr>
          <w:t>26</w:t>
        </w:r>
        <w:r w:rsidR="00413B39">
          <w:rPr>
            <w:noProof/>
            <w:webHidden/>
          </w:rPr>
          <w:fldChar w:fldCharType="end"/>
        </w:r>
      </w:hyperlink>
    </w:p>
    <w:p w14:paraId="18690A41" w14:textId="2464C402" w:rsidR="00413B39" w:rsidRDefault="00CF31C5">
      <w:pPr>
        <w:pStyle w:val="12"/>
        <w:tabs>
          <w:tab w:val="left" w:pos="1440"/>
        </w:tabs>
        <w:ind w:left="240"/>
        <w:rPr>
          <w:rFonts w:asciiTheme="minorHAnsi" w:eastAsiaTheme="minorEastAsia" w:hAnsiTheme="minorHAnsi"/>
          <w:noProof/>
          <w:szCs w:val="24"/>
          <w14:ligatures w14:val="standardContextual"/>
        </w:rPr>
      </w:pPr>
      <w:hyperlink w:anchor="_Toc197963312" w:history="1">
        <w:r w:rsidR="00413B39" w:rsidRPr="00655568">
          <w:rPr>
            <w:rStyle w:val="ab"/>
            <w:rFonts w:hint="eastAsia"/>
            <w:noProof/>
          </w:rPr>
          <w:t>第六章</w:t>
        </w:r>
        <w:r w:rsidR="00413B39">
          <w:rPr>
            <w:rFonts w:asciiTheme="minorHAnsi" w:eastAsiaTheme="minorEastAsia" w:hAnsiTheme="minorHAnsi"/>
            <w:noProof/>
            <w:szCs w:val="24"/>
            <w14:ligatures w14:val="standardContextual"/>
          </w:rPr>
          <w:tab/>
        </w:r>
        <w:r w:rsidR="00413B39" w:rsidRPr="00655568">
          <w:rPr>
            <w:rStyle w:val="ab"/>
            <w:rFonts w:hint="eastAsia"/>
            <w:noProof/>
          </w:rPr>
          <w:t>碳足跡報告及紀錄管理</w:t>
        </w:r>
        <w:r w:rsidR="00413B39">
          <w:rPr>
            <w:noProof/>
            <w:webHidden/>
          </w:rPr>
          <w:tab/>
        </w:r>
        <w:r w:rsidR="00413B39">
          <w:rPr>
            <w:noProof/>
            <w:webHidden/>
          </w:rPr>
          <w:fldChar w:fldCharType="begin"/>
        </w:r>
        <w:r w:rsidR="00413B39">
          <w:rPr>
            <w:noProof/>
            <w:webHidden/>
          </w:rPr>
          <w:instrText xml:space="preserve"> PAGEREF _Toc197963312 \h </w:instrText>
        </w:r>
        <w:r w:rsidR="00413B39">
          <w:rPr>
            <w:noProof/>
            <w:webHidden/>
          </w:rPr>
        </w:r>
        <w:r w:rsidR="00413B39">
          <w:rPr>
            <w:noProof/>
            <w:webHidden/>
          </w:rPr>
          <w:fldChar w:fldCharType="separate"/>
        </w:r>
        <w:r w:rsidR="00413B39">
          <w:rPr>
            <w:noProof/>
            <w:webHidden/>
          </w:rPr>
          <w:t>27</w:t>
        </w:r>
        <w:r w:rsidR="00413B39">
          <w:rPr>
            <w:noProof/>
            <w:webHidden/>
          </w:rPr>
          <w:fldChar w:fldCharType="end"/>
        </w:r>
      </w:hyperlink>
    </w:p>
    <w:p w14:paraId="10BB1D95" w14:textId="2AB3DC40" w:rsidR="00413B39" w:rsidRDefault="00CF31C5">
      <w:pPr>
        <w:pStyle w:val="22"/>
        <w:tabs>
          <w:tab w:val="right" w:leader="dot" w:pos="8296"/>
        </w:tabs>
        <w:rPr>
          <w:rFonts w:asciiTheme="minorHAnsi" w:eastAsiaTheme="minorEastAsia" w:hAnsiTheme="minorHAnsi"/>
          <w:noProof/>
          <w:szCs w:val="24"/>
          <w14:ligatures w14:val="standardContextual"/>
        </w:rPr>
      </w:pPr>
      <w:hyperlink w:anchor="_Toc197963313" w:history="1">
        <w:r w:rsidR="00413B39" w:rsidRPr="00655568">
          <w:rPr>
            <w:rStyle w:val="ab"/>
            <w:noProof/>
          </w:rPr>
          <w:t>6.1</w:t>
        </w:r>
        <w:r w:rsidR="00413B39" w:rsidRPr="00655568">
          <w:rPr>
            <w:rStyle w:val="ab"/>
            <w:rFonts w:hint="eastAsia"/>
            <w:noProof/>
          </w:rPr>
          <w:t>內部查證結果</w:t>
        </w:r>
        <w:r w:rsidR="00413B39">
          <w:rPr>
            <w:noProof/>
            <w:webHidden/>
          </w:rPr>
          <w:tab/>
        </w:r>
        <w:r w:rsidR="00413B39">
          <w:rPr>
            <w:noProof/>
            <w:webHidden/>
          </w:rPr>
          <w:fldChar w:fldCharType="begin"/>
        </w:r>
        <w:r w:rsidR="00413B39">
          <w:rPr>
            <w:noProof/>
            <w:webHidden/>
          </w:rPr>
          <w:instrText xml:space="preserve"> PAGEREF _Toc197963313 \h </w:instrText>
        </w:r>
        <w:r w:rsidR="00413B39">
          <w:rPr>
            <w:noProof/>
            <w:webHidden/>
          </w:rPr>
        </w:r>
        <w:r w:rsidR="00413B39">
          <w:rPr>
            <w:noProof/>
            <w:webHidden/>
          </w:rPr>
          <w:fldChar w:fldCharType="separate"/>
        </w:r>
        <w:r w:rsidR="00413B39">
          <w:rPr>
            <w:noProof/>
            <w:webHidden/>
          </w:rPr>
          <w:t>27</w:t>
        </w:r>
        <w:r w:rsidR="00413B39">
          <w:rPr>
            <w:noProof/>
            <w:webHidden/>
          </w:rPr>
          <w:fldChar w:fldCharType="end"/>
        </w:r>
      </w:hyperlink>
    </w:p>
    <w:p w14:paraId="756A98EB" w14:textId="22FB2A9D" w:rsidR="00413B39" w:rsidRDefault="00CF31C5">
      <w:pPr>
        <w:pStyle w:val="22"/>
        <w:tabs>
          <w:tab w:val="right" w:leader="dot" w:pos="8296"/>
        </w:tabs>
        <w:rPr>
          <w:rFonts w:asciiTheme="minorHAnsi" w:eastAsiaTheme="minorEastAsia" w:hAnsiTheme="minorHAnsi"/>
          <w:noProof/>
          <w:szCs w:val="24"/>
          <w14:ligatures w14:val="standardContextual"/>
        </w:rPr>
      </w:pPr>
      <w:hyperlink w:anchor="_Toc197963314" w:history="1">
        <w:r w:rsidR="00413B39" w:rsidRPr="00655568">
          <w:rPr>
            <w:rStyle w:val="ab"/>
            <w:noProof/>
          </w:rPr>
          <w:t>6.2</w:t>
        </w:r>
        <w:r w:rsidR="00413B39" w:rsidRPr="00655568">
          <w:rPr>
            <w:rStyle w:val="ab"/>
            <w:rFonts w:hint="eastAsia"/>
            <w:noProof/>
          </w:rPr>
          <w:t>外部查證</w:t>
        </w:r>
        <w:r w:rsidR="00413B39">
          <w:rPr>
            <w:noProof/>
            <w:webHidden/>
          </w:rPr>
          <w:tab/>
        </w:r>
        <w:r w:rsidR="00413B39">
          <w:rPr>
            <w:noProof/>
            <w:webHidden/>
          </w:rPr>
          <w:fldChar w:fldCharType="begin"/>
        </w:r>
        <w:r w:rsidR="00413B39">
          <w:rPr>
            <w:noProof/>
            <w:webHidden/>
          </w:rPr>
          <w:instrText xml:space="preserve"> PAGEREF _Toc197963314 \h </w:instrText>
        </w:r>
        <w:r w:rsidR="00413B39">
          <w:rPr>
            <w:noProof/>
            <w:webHidden/>
          </w:rPr>
        </w:r>
        <w:r w:rsidR="00413B39">
          <w:rPr>
            <w:noProof/>
            <w:webHidden/>
          </w:rPr>
          <w:fldChar w:fldCharType="separate"/>
        </w:r>
        <w:r w:rsidR="00413B39">
          <w:rPr>
            <w:noProof/>
            <w:webHidden/>
          </w:rPr>
          <w:t>27</w:t>
        </w:r>
        <w:r w:rsidR="00413B39">
          <w:rPr>
            <w:noProof/>
            <w:webHidden/>
          </w:rPr>
          <w:fldChar w:fldCharType="end"/>
        </w:r>
      </w:hyperlink>
    </w:p>
    <w:p w14:paraId="15796DA1" w14:textId="533AFC23" w:rsidR="00413B39" w:rsidRDefault="00CF31C5">
      <w:pPr>
        <w:pStyle w:val="12"/>
        <w:tabs>
          <w:tab w:val="left" w:pos="1440"/>
        </w:tabs>
        <w:ind w:left="240"/>
        <w:rPr>
          <w:rFonts w:asciiTheme="minorHAnsi" w:eastAsiaTheme="minorEastAsia" w:hAnsiTheme="minorHAnsi"/>
          <w:noProof/>
          <w:szCs w:val="24"/>
          <w14:ligatures w14:val="standardContextual"/>
        </w:rPr>
      </w:pPr>
      <w:hyperlink w:anchor="_Toc197963315" w:history="1">
        <w:r w:rsidR="00413B39" w:rsidRPr="00655568">
          <w:rPr>
            <w:rStyle w:val="ab"/>
            <w:rFonts w:hint="eastAsia"/>
            <w:noProof/>
          </w:rPr>
          <w:t>第七章</w:t>
        </w:r>
        <w:r w:rsidR="00413B39">
          <w:rPr>
            <w:rFonts w:asciiTheme="minorHAnsi" w:eastAsiaTheme="minorEastAsia" w:hAnsiTheme="minorHAnsi"/>
            <w:noProof/>
            <w:szCs w:val="24"/>
            <w14:ligatures w14:val="standardContextual"/>
          </w:rPr>
          <w:tab/>
        </w:r>
        <w:r w:rsidR="00413B39" w:rsidRPr="00655568">
          <w:rPr>
            <w:rStyle w:val="ab"/>
            <w:rFonts w:hint="eastAsia"/>
            <w:noProof/>
          </w:rPr>
          <w:t>參考文獻</w:t>
        </w:r>
        <w:r w:rsidR="00413B39">
          <w:rPr>
            <w:noProof/>
            <w:webHidden/>
          </w:rPr>
          <w:tab/>
        </w:r>
        <w:r w:rsidR="00413B39">
          <w:rPr>
            <w:noProof/>
            <w:webHidden/>
          </w:rPr>
          <w:fldChar w:fldCharType="begin"/>
        </w:r>
        <w:r w:rsidR="00413B39">
          <w:rPr>
            <w:noProof/>
            <w:webHidden/>
          </w:rPr>
          <w:instrText xml:space="preserve"> PAGEREF _Toc197963315 \h </w:instrText>
        </w:r>
        <w:r w:rsidR="00413B39">
          <w:rPr>
            <w:noProof/>
            <w:webHidden/>
          </w:rPr>
        </w:r>
        <w:r w:rsidR="00413B39">
          <w:rPr>
            <w:noProof/>
            <w:webHidden/>
          </w:rPr>
          <w:fldChar w:fldCharType="separate"/>
        </w:r>
        <w:r w:rsidR="00413B39">
          <w:rPr>
            <w:noProof/>
            <w:webHidden/>
          </w:rPr>
          <w:t>28</w:t>
        </w:r>
        <w:r w:rsidR="00413B39">
          <w:rPr>
            <w:noProof/>
            <w:webHidden/>
          </w:rPr>
          <w:fldChar w:fldCharType="end"/>
        </w:r>
      </w:hyperlink>
    </w:p>
    <w:p w14:paraId="483FFE06" w14:textId="6E6F6F82" w:rsidR="00B80545" w:rsidRPr="00692303" w:rsidRDefault="00423F7F" w:rsidP="00BD4BC3">
      <w:pPr>
        <w:widowControl/>
        <w:spacing w:line="20" w:lineRule="atLeast"/>
        <w:rPr>
          <w:rFonts w:cs="Times New Roman"/>
        </w:rPr>
      </w:pPr>
      <w:r w:rsidRPr="00692303">
        <w:rPr>
          <w:rFonts w:cs="Times New Roman"/>
        </w:rPr>
        <w:fldChar w:fldCharType="end"/>
      </w:r>
    </w:p>
    <w:p w14:paraId="5A0106EB" w14:textId="77777777" w:rsidR="001A000E" w:rsidRPr="00692303" w:rsidRDefault="001A000E" w:rsidP="00BD4BC3">
      <w:pPr>
        <w:widowControl/>
        <w:spacing w:line="20" w:lineRule="atLeast"/>
        <w:rPr>
          <w:rFonts w:cs="Times New Roman"/>
        </w:rPr>
      </w:pPr>
      <w:r w:rsidRPr="00692303">
        <w:rPr>
          <w:rFonts w:cs="Times New Roman"/>
        </w:rPr>
        <w:br w:type="page"/>
      </w:r>
    </w:p>
    <w:p w14:paraId="74733DEF" w14:textId="77777777" w:rsidR="00B80545" w:rsidRPr="00692303" w:rsidRDefault="00B80545" w:rsidP="00BD4BC3">
      <w:pPr>
        <w:widowControl/>
        <w:spacing w:line="20" w:lineRule="atLeast"/>
        <w:rPr>
          <w:rFonts w:cs="Times New Roman"/>
          <w:sz w:val="40"/>
          <w:u w:val="single"/>
        </w:rPr>
      </w:pPr>
      <w:r w:rsidRPr="00692303">
        <w:rPr>
          <w:rFonts w:cs="Times New Roman"/>
          <w:sz w:val="40"/>
          <w:u w:val="single"/>
        </w:rPr>
        <w:lastRenderedPageBreak/>
        <w:t>圖目錄</w:t>
      </w:r>
    </w:p>
    <w:bookmarkStart w:id="1" w:name="_Toc8304297"/>
    <w:p w14:paraId="492F375B" w14:textId="4EE471BA" w:rsidR="00D42E56" w:rsidRDefault="00827458">
      <w:pPr>
        <w:pStyle w:val="af1"/>
        <w:tabs>
          <w:tab w:val="right" w:leader="dot" w:pos="8296"/>
        </w:tabs>
        <w:ind w:left="1440" w:hanging="480"/>
        <w:rPr>
          <w:rFonts w:asciiTheme="minorHAnsi" w:eastAsiaTheme="minorEastAsia" w:hAnsiTheme="minorHAnsi"/>
          <w:noProof/>
          <w:szCs w:val="24"/>
          <w14:ligatures w14:val="standardContextual"/>
        </w:rPr>
      </w:pPr>
      <w:r w:rsidRPr="00692303">
        <w:rPr>
          <w:rFonts w:cs="Times New Roman"/>
        </w:rPr>
        <w:fldChar w:fldCharType="begin"/>
      </w:r>
      <w:r w:rsidRPr="00692303">
        <w:rPr>
          <w:rFonts w:cs="Times New Roman"/>
        </w:rPr>
        <w:instrText xml:space="preserve"> TOC \h \z \c "</w:instrText>
      </w:r>
      <w:r w:rsidRPr="00692303">
        <w:rPr>
          <w:rFonts w:cs="Times New Roman"/>
        </w:rPr>
        <w:instrText>圖</w:instrText>
      </w:r>
      <w:r w:rsidRPr="00692303">
        <w:rPr>
          <w:rFonts w:cs="Times New Roman"/>
        </w:rPr>
        <w:instrText xml:space="preserve">" </w:instrText>
      </w:r>
      <w:r w:rsidRPr="00692303">
        <w:rPr>
          <w:rFonts w:cs="Times New Roman"/>
        </w:rPr>
        <w:fldChar w:fldCharType="separate"/>
      </w:r>
      <w:hyperlink w:anchor="_Toc198209933" w:history="1">
        <w:r w:rsidR="00D42E56" w:rsidRPr="00B15A6C">
          <w:rPr>
            <w:rStyle w:val="ab"/>
            <w:rFonts w:hint="eastAsia"/>
            <w:noProof/>
          </w:rPr>
          <w:t>圖</w:t>
        </w:r>
        <w:r w:rsidR="00D42E56" w:rsidRPr="00B15A6C">
          <w:rPr>
            <w:rStyle w:val="ab"/>
            <w:noProof/>
          </w:rPr>
          <w:t xml:space="preserve"> 1</w:t>
        </w:r>
        <w:r w:rsidR="00D42E56" w:rsidRPr="00B15A6C">
          <w:rPr>
            <w:rStyle w:val="ab"/>
            <w:rFonts w:hint="eastAsia"/>
            <w:noProof/>
          </w:rPr>
          <w:t>、溫室氣體管理推動小組組織圖</w:t>
        </w:r>
        <w:r w:rsidR="00D42E56">
          <w:rPr>
            <w:noProof/>
            <w:webHidden/>
          </w:rPr>
          <w:tab/>
        </w:r>
        <w:r w:rsidR="00D42E56">
          <w:rPr>
            <w:noProof/>
            <w:webHidden/>
          </w:rPr>
          <w:fldChar w:fldCharType="begin"/>
        </w:r>
        <w:r w:rsidR="00D42E56">
          <w:rPr>
            <w:noProof/>
            <w:webHidden/>
          </w:rPr>
          <w:instrText xml:space="preserve"> PAGEREF _Toc198209933 \h </w:instrText>
        </w:r>
        <w:r w:rsidR="00D42E56">
          <w:rPr>
            <w:noProof/>
            <w:webHidden/>
          </w:rPr>
        </w:r>
        <w:r w:rsidR="00D42E56">
          <w:rPr>
            <w:noProof/>
            <w:webHidden/>
          </w:rPr>
          <w:fldChar w:fldCharType="separate"/>
        </w:r>
        <w:r w:rsidR="00D42E56">
          <w:rPr>
            <w:noProof/>
            <w:webHidden/>
          </w:rPr>
          <w:t>5</w:t>
        </w:r>
        <w:r w:rsidR="00D42E56">
          <w:rPr>
            <w:noProof/>
            <w:webHidden/>
          </w:rPr>
          <w:fldChar w:fldCharType="end"/>
        </w:r>
      </w:hyperlink>
    </w:p>
    <w:p w14:paraId="336B7EA4" w14:textId="27B60550" w:rsidR="00D42E56" w:rsidRDefault="00CF31C5">
      <w:pPr>
        <w:pStyle w:val="af1"/>
        <w:tabs>
          <w:tab w:val="right" w:leader="dot" w:pos="8296"/>
        </w:tabs>
        <w:ind w:left="1440" w:hanging="480"/>
        <w:rPr>
          <w:rFonts w:asciiTheme="minorHAnsi" w:eastAsiaTheme="minorEastAsia" w:hAnsiTheme="minorHAnsi"/>
          <w:noProof/>
          <w:szCs w:val="24"/>
          <w14:ligatures w14:val="standardContextual"/>
        </w:rPr>
      </w:pPr>
      <w:hyperlink w:anchor="_Toc198209934" w:history="1">
        <w:r w:rsidR="00D42E56" w:rsidRPr="00B15A6C">
          <w:rPr>
            <w:rStyle w:val="ab"/>
            <w:rFonts w:cs="Times New Roman" w:hint="eastAsia"/>
            <w:noProof/>
          </w:rPr>
          <w:t>圖</w:t>
        </w:r>
        <w:r w:rsidR="00D42E56" w:rsidRPr="00B15A6C">
          <w:rPr>
            <w:rStyle w:val="ab"/>
            <w:rFonts w:cs="Times New Roman"/>
            <w:noProof/>
          </w:rPr>
          <w:t>2</w:t>
        </w:r>
        <w:r w:rsidR="00D42E56" w:rsidRPr="00B15A6C">
          <w:rPr>
            <w:rStyle w:val="ab"/>
            <w:rFonts w:cs="Times New Roman" w:hint="eastAsia"/>
            <w:noProof/>
          </w:rPr>
          <w:t>、主要產品系統界線</w:t>
        </w:r>
        <w:r w:rsidR="00D42E56">
          <w:rPr>
            <w:noProof/>
            <w:webHidden/>
          </w:rPr>
          <w:tab/>
        </w:r>
        <w:r w:rsidR="00D42E56">
          <w:rPr>
            <w:noProof/>
            <w:webHidden/>
          </w:rPr>
          <w:fldChar w:fldCharType="begin"/>
        </w:r>
        <w:r w:rsidR="00D42E56">
          <w:rPr>
            <w:noProof/>
            <w:webHidden/>
          </w:rPr>
          <w:instrText xml:space="preserve"> PAGEREF _Toc198209934 \h </w:instrText>
        </w:r>
        <w:r w:rsidR="00D42E56">
          <w:rPr>
            <w:noProof/>
            <w:webHidden/>
          </w:rPr>
        </w:r>
        <w:r w:rsidR="00D42E56">
          <w:rPr>
            <w:noProof/>
            <w:webHidden/>
          </w:rPr>
          <w:fldChar w:fldCharType="separate"/>
        </w:r>
        <w:r w:rsidR="00D42E56">
          <w:rPr>
            <w:noProof/>
            <w:webHidden/>
          </w:rPr>
          <w:t>7</w:t>
        </w:r>
        <w:r w:rsidR="00D42E56">
          <w:rPr>
            <w:noProof/>
            <w:webHidden/>
          </w:rPr>
          <w:fldChar w:fldCharType="end"/>
        </w:r>
      </w:hyperlink>
    </w:p>
    <w:p w14:paraId="3DE63896" w14:textId="78604E19" w:rsidR="00D42E56" w:rsidRDefault="00CF31C5">
      <w:pPr>
        <w:pStyle w:val="af1"/>
        <w:tabs>
          <w:tab w:val="right" w:leader="dot" w:pos="8296"/>
        </w:tabs>
        <w:ind w:left="1440" w:hanging="480"/>
        <w:rPr>
          <w:rFonts w:asciiTheme="minorHAnsi" w:eastAsiaTheme="minorEastAsia" w:hAnsiTheme="minorHAnsi"/>
          <w:noProof/>
          <w:szCs w:val="24"/>
          <w14:ligatures w14:val="standardContextual"/>
        </w:rPr>
      </w:pPr>
      <w:hyperlink w:anchor="_Toc198209935" w:history="1">
        <w:r w:rsidR="00D42E56" w:rsidRPr="00B15A6C">
          <w:rPr>
            <w:rStyle w:val="ab"/>
            <w:rFonts w:cs="Times New Roman" w:hint="eastAsia"/>
            <w:noProof/>
          </w:rPr>
          <w:t>圖</w:t>
        </w:r>
        <w:r w:rsidR="00D42E56" w:rsidRPr="00B15A6C">
          <w:rPr>
            <w:rStyle w:val="ab"/>
            <w:rFonts w:cs="Times New Roman"/>
            <w:noProof/>
          </w:rPr>
          <w:t>3</w:t>
        </w:r>
        <w:r w:rsidR="00D42E56" w:rsidRPr="00B15A6C">
          <w:rPr>
            <w:rStyle w:val="ab"/>
            <w:rFonts w:cs="Times New Roman" w:hint="eastAsia"/>
            <w:noProof/>
          </w:rPr>
          <w:t>、組織邊界圖</w:t>
        </w:r>
        <w:r w:rsidR="00D42E56" w:rsidRPr="00B15A6C">
          <w:rPr>
            <w:rStyle w:val="ab"/>
            <w:rFonts w:cs="Times New Roman"/>
            <w:noProof/>
          </w:rPr>
          <w:t>-1</w:t>
        </w:r>
        <w:r w:rsidR="00D42E56">
          <w:rPr>
            <w:noProof/>
            <w:webHidden/>
          </w:rPr>
          <w:tab/>
        </w:r>
        <w:r w:rsidR="00D42E56">
          <w:rPr>
            <w:noProof/>
            <w:webHidden/>
          </w:rPr>
          <w:fldChar w:fldCharType="begin"/>
        </w:r>
        <w:r w:rsidR="00D42E56">
          <w:rPr>
            <w:noProof/>
            <w:webHidden/>
          </w:rPr>
          <w:instrText xml:space="preserve"> PAGEREF _Toc198209935 \h </w:instrText>
        </w:r>
        <w:r w:rsidR="00D42E56">
          <w:rPr>
            <w:noProof/>
            <w:webHidden/>
          </w:rPr>
        </w:r>
        <w:r w:rsidR="00D42E56">
          <w:rPr>
            <w:noProof/>
            <w:webHidden/>
          </w:rPr>
          <w:fldChar w:fldCharType="separate"/>
        </w:r>
        <w:r w:rsidR="00D42E56">
          <w:rPr>
            <w:noProof/>
            <w:webHidden/>
          </w:rPr>
          <w:t>9</w:t>
        </w:r>
        <w:r w:rsidR="00D42E56">
          <w:rPr>
            <w:noProof/>
            <w:webHidden/>
          </w:rPr>
          <w:fldChar w:fldCharType="end"/>
        </w:r>
      </w:hyperlink>
    </w:p>
    <w:p w14:paraId="4415B89F" w14:textId="50DDDC86" w:rsidR="00D42E56" w:rsidRDefault="00CF31C5">
      <w:pPr>
        <w:pStyle w:val="af1"/>
        <w:tabs>
          <w:tab w:val="right" w:leader="dot" w:pos="8296"/>
        </w:tabs>
        <w:ind w:left="1440" w:hanging="480"/>
        <w:rPr>
          <w:rFonts w:asciiTheme="minorHAnsi" w:eastAsiaTheme="minorEastAsia" w:hAnsiTheme="minorHAnsi"/>
          <w:noProof/>
          <w:szCs w:val="24"/>
          <w14:ligatures w14:val="standardContextual"/>
        </w:rPr>
      </w:pPr>
      <w:hyperlink w:anchor="_Toc198209936" w:history="1">
        <w:r w:rsidR="00D42E56" w:rsidRPr="00B15A6C">
          <w:rPr>
            <w:rStyle w:val="ab"/>
            <w:rFonts w:cs="Times New Roman" w:hint="eastAsia"/>
            <w:noProof/>
          </w:rPr>
          <w:t>圖</w:t>
        </w:r>
        <w:r w:rsidR="00D42E56" w:rsidRPr="00B15A6C">
          <w:rPr>
            <w:rStyle w:val="ab"/>
            <w:rFonts w:cs="Times New Roman"/>
            <w:noProof/>
          </w:rPr>
          <w:t>7</w:t>
        </w:r>
        <w:r w:rsidR="00D42E56" w:rsidRPr="00B15A6C">
          <w:rPr>
            <w:rStyle w:val="ab"/>
            <w:rFonts w:cs="Times New Roman" w:hint="eastAsia"/>
            <w:noProof/>
          </w:rPr>
          <w:t>、五階段總排放比例</w:t>
        </w:r>
        <w:r w:rsidR="00D42E56">
          <w:rPr>
            <w:noProof/>
            <w:webHidden/>
          </w:rPr>
          <w:tab/>
        </w:r>
        <w:r w:rsidR="00D42E56">
          <w:rPr>
            <w:noProof/>
            <w:webHidden/>
          </w:rPr>
          <w:fldChar w:fldCharType="begin"/>
        </w:r>
        <w:r w:rsidR="00D42E56">
          <w:rPr>
            <w:noProof/>
            <w:webHidden/>
          </w:rPr>
          <w:instrText xml:space="preserve"> PAGEREF _Toc198209936 \h </w:instrText>
        </w:r>
        <w:r w:rsidR="00D42E56">
          <w:rPr>
            <w:noProof/>
            <w:webHidden/>
          </w:rPr>
        </w:r>
        <w:r w:rsidR="00D42E56">
          <w:rPr>
            <w:noProof/>
            <w:webHidden/>
          </w:rPr>
          <w:fldChar w:fldCharType="separate"/>
        </w:r>
        <w:r w:rsidR="00D42E56">
          <w:rPr>
            <w:noProof/>
            <w:webHidden/>
          </w:rPr>
          <w:t>19</w:t>
        </w:r>
        <w:r w:rsidR="00D42E56">
          <w:rPr>
            <w:noProof/>
            <w:webHidden/>
          </w:rPr>
          <w:fldChar w:fldCharType="end"/>
        </w:r>
      </w:hyperlink>
    </w:p>
    <w:p w14:paraId="10587558" w14:textId="25AAF0E5" w:rsidR="00D42E56" w:rsidRDefault="00CF31C5">
      <w:pPr>
        <w:pStyle w:val="af1"/>
        <w:tabs>
          <w:tab w:val="right" w:leader="dot" w:pos="8296"/>
        </w:tabs>
        <w:ind w:left="1440" w:hanging="480"/>
        <w:rPr>
          <w:rFonts w:asciiTheme="minorHAnsi" w:eastAsiaTheme="minorEastAsia" w:hAnsiTheme="minorHAnsi"/>
          <w:noProof/>
          <w:szCs w:val="24"/>
          <w14:ligatures w14:val="standardContextual"/>
        </w:rPr>
      </w:pPr>
      <w:hyperlink w:anchor="_Toc198209937" w:history="1">
        <w:r w:rsidR="00D42E56" w:rsidRPr="00B15A6C">
          <w:rPr>
            <w:rStyle w:val="ab"/>
            <w:rFonts w:hint="eastAsia"/>
            <w:noProof/>
          </w:rPr>
          <w:t>圖</w:t>
        </w:r>
        <w:r w:rsidR="00D42E56" w:rsidRPr="00B15A6C">
          <w:rPr>
            <w:rStyle w:val="ab"/>
            <w:noProof/>
          </w:rPr>
          <w:t xml:space="preserve"> 8</w:t>
        </w:r>
        <w:r w:rsidR="00D42E56" w:rsidRPr="00B15A6C">
          <w:rPr>
            <w:rStyle w:val="ab"/>
            <w:rFonts w:hint="eastAsia"/>
            <w:noProof/>
          </w:rPr>
          <w:t>、總</w:t>
        </w:r>
        <w:r w:rsidR="00D42E56" w:rsidRPr="00B15A6C">
          <w:rPr>
            <w:rStyle w:val="ab"/>
            <w:rFonts w:cs="Times New Roman" w:hint="eastAsia"/>
            <w:noProof/>
          </w:rPr>
          <w:t>排放源類別占比</w:t>
        </w:r>
        <w:r w:rsidR="00D42E56">
          <w:rPr>
            <w:noProof/>
            <w:webHidden/>
          </w:rPr>
          <w:tab/>
        </w:r>
        <w:r w:rsidR="00D42E56">
          <w:rPr>
            <w:noProof/>
            <w:webHidden/>
          </w:rPr>
          <w:fldChar w:fldCharType="begin"/>
        </w:r>
        <w:r w:rsidR="00D42E56">
          <w:rPr>
            <w:noProof/>
            <w:webHidden/>
          </w:rPr>
          <w:instrText xml:space="preserve"> PAGEREF _Toc198209937 \h </w:instrText>
        </w:r>
        <w:r w:rsidR="00D42E56">
          <w:rPr>
            <w:noProof/>
            <w:webHidden/>
          </w:rPr>
        </w:r>
        <w:r w:rsidR="00D42E56">
          <w:rPr>
            <w:noProof/>
            <w:webHidden/>
          </w:rPr>
          <w:fldChar w:fldCharType="separate"/>
        </w:r>
        <w:r w:rsidR="00D42E56">
          <w:rPr>
            <w:noProof/>
            <w:webHidden/>
          </w:rPr>
          <w:t>20</w:t>
        </w:r>
        <w:r w:rsidR="00D42E56">
          <w:rPr>
            <w:noProof/>
            <w:webHidden/>
          </w:rPr>
          <w:fldChar w:fldCharType="end"/>
        </w:r>
      </w:hyperlink>
    </w:p>
    <w:p w14:paraId="50F96C53" w14:textId="2C9A72AF" w:rsidR="00D42C44" w:rsidRPr="00692303" w:rsidRDefault="00827458" w:rsidP="00BD4BC3">
      <w:pPr>
        <w:widowControl/>
        <w:spacing w:line="20" w:lineRule="atLeast"/>
        <w:rPr>
          <w:rFonts w:cs="Times New Roman"/>
          <w:sz w:val="40"/>
          <w:u w:val="single"/>
        </w:rPr>
      </w:pPr>
      <w:r w:rsidRPr="00692303">
        <w:rPr>
          <w:rFonts w:cs="Times New Roman"/>
        </w:rPr>
        <w:fldChar w:fldCharType="end"/>
      </w:r>
      <w:r w:rsidR="001A000E" w:rsidRPr="00692303">
        <w:rPr>
          <w:rFonts w:cs="Times New Roman"/>
        </w:rPr>
        <w:br w:type="page"/>
      </w:r>
      <w:r w:rsidR="00B80545" w:rsidRPr="00692303">
        <w:rPr>
          <w:rFonts w:cs="Times New Roman"/>
          <w:sz w:val="40"/>
          <w:u w:val="single"/>
        </w:rPr>
        <w:lastRenderedPageBreak/>
        <w:t>表目錄</w:t>
      </w:r>
    </w:p>
    <w:p w14:paraId="2C9B4F9A" w14:textId="7C267C31" w:rsidR="00153A2F" w:rsidRDefault="007F65DB">
      <w:pPr>
        <w:pStyle w:val="af1"/>
        <w:tabs>
          <w:tab w:val="right" w:leader="dot" w:pos="8296"/>
        </w:tabs>
        <w:ind w:left="1440" w:hanging="480"/>
        <w:rPr>
          <w:rFonts w:asciiTheme="minorHAnsi" w:eastAsiaTheme="minorEastAsia" w:hAnsiTheme="minorHAnsi"/>
          <w:noProof/>
        </w:rPr>
      </w:pPr>
      <w:r w:rsidRPr="00692303">
        <w:rPr>
          <w:rFonts w:cs="Times New Roman"/>
        </w:rPr>
        <w:fldChar w:fldCharType="begin"/>
      </w:r>
      <w:r w:rsidRPr="00692303">
        <w:rPr>
          <w:rFonts w:cs="Times New Roman"/>
        </w:rPr>
        <w:instrText xml:space="preserve"> TOC \h \z \c "</w:instrText>
      </w:r>
      <w:r w:rsidRPr="00692303">
        <w:rPr>
          <w:rFonts w:cs="Times New Roman"/>
        </w:rPr>
        <w:instrText>表</w:instrText>
      </w:r>
      <w:r w:rsidRPr="00692303">
        <w:rPr>
          <w:rFonts w:cs="Times New Roman"/>
        </w:rPr>
        <w:instrText xml:space="preserve">" </w:instrText>
      </w:r>
      <w:r w:rsidRPr="00692303">
        <w:rPr>
          <w:rFonts w:cs="Times New Roman"/>
        </w:rPr>
        <w:fldChar w:fldCharType="separate"/>
      </w:r>
      <w:hyperlink w:anchor="_Toc171330372" w:history="1">
        <w:r w:rsidR="00153A2F" w:rsidRPr="00F7770B">
          <w:rPr>
            <w:rStyle w:val="ab"/>
            <w:rFonts w:cs="Times New Roman" w:hint="eastAsia"/>
            <w:noProof/>
          </w:rPr>
          <w:t>表</w:t>
        </w:r>
        <w:r w:rsidR="00153A2F" w:rsidRPr="00F7770B">
          <w:rPr>
            <w:rStyle w:val="ab"/>
            <w:rFonts w:cs="Times New Roman"/>
            <w:noProof/>
          </w:rPr>
          <w:t>1</w:t>
        </w:r>
        <w:r w:rsidR="00153A2F" w:rsidRPr="00F7770B">
          <w:rPr>
            <w:rStyle w:val="ab"/>
            <w:rFonts w:cs="Times New Roman" w:hint="eastAsia"/>
            <w:noProof/>
          </w:rPr>
          <w:t>、產品規格表</w:t>
        </w:r>
        <w:r w:rsidR="00153A2F">
          <w:rPr>
            <w:noProof/>
            <w:webHidden/>
          </w:rPr>
          <w:tab/>
        </w:r>
        <w:r w:rsidR="00153A2F">
          <w:rPr>
            <w:noProof/>
            <w:webHidden/>
          </w:rPr>
          <w:fldChar w:fldCharType="begin"/>
        </w:r>
        <w:r w:rsidR="00153A2F">
          <w:rPr>
            <w:noProof/>
            <w:webHidden/>
          </w:rPr>
          <w:instrText xml:space="preserve"> PAGEREF _Toc171330372 \h </w:instrText>
        </w:r>
        <w:r w:rsidR="00153A2F">
          <w:rPr>
            <w:noProof/>
            <w:webHidden/>
          </w:rPr>
        </w:r>
        <w:r w:rsidR="00153A2F">
          <w:rPr>
            <w:noProof/>
            <w:webHidden/>
          </w:rPr>
          <w:fldChar w:fldCharType="separate"/>
        </w:r>
        <w:r w:rsidR="00153A2F">
          <w:rPr>
            <w:noProof/>
            <w:webHidden/>
          </w:rPr>
          <w:t>6</w:t>
        </w:r>
        <w:r w:rsidR="00153A2F">
          <w:rPr>
            <w:noProof/>
            <w:webHidden/>
          </w:rPr>
          <w:fldChar w:fldCharType="end"/>
        </w:r>
      </w:hyperlink>
    </w:p>
    <w:p w14:paraId="5D49958B" w14:textId="15FEFBDD" w:rsidR="00153A2F" w:rsidRDefault="00CF31C5">
      <w:pPr>
        <w:pStyle w:val="af1"/>
        <w:tabs>
          <w:tab w:val="right" w:leader="dot" w:pos="8296"/>
        </w:tabs>
        <w:ind w:left="1440" w:hanging="480"/>
        <w:rPr>
          <w:rFonts w:asciiTheme="minorHAnsi" w:eastAsiaTheme="minorEastAsia" w:hAnsiTheme="minorHAnsi"/>
          <w:noProof/>
        </w:rPr>
      </w:pPr>
      <w:hyperlink w:anchor="_Toc171330373" w:history="1">
        <w:r w:rsidR="00153A2F" w:rsidRPr="00F7770B">
          <w:rPr>
            <w:rStyle w:val="ab"/>
            <w:rFonts w:cs="Times New Roman" w:hint="eastAsia"/>
            <w:noProof/>
          </w:rPr>
          <w:t>表</w:t>
        </w:r>
        <w:r w:rsidR="00153A2F" w:rsidRPr="00F7770B">
          <w:rPr>
            <w:rStyle w:val="ab"/>
            <w:rFonts w:cs="Times New Roman"/>
            <w:noProof/>
          </w:rPr>
          <w:t>2</w:t>
        </w:r>
        <w:r w:rsidR="00153A2F" w:rsidRPr="00F7770B">
          <w:rPr>
            <w:rStyle w:val="ab"/>
            <w:rFonts w:cs="Times New Roman" w:hint="eastAsia"/>
            <w:noProof/>
          </w:rPr>
          <w:t>、碳足跡評估類別</w:t>
        </w:r>
        <w:r w:rsidR="00153A2F">
          <w:rPr>
            <w:noProof/>
            <w:webHidden/>
          </w:rPr>
          <w:tab/>
        </w:r>
        <w:r w:rsidR="00153A2F">
          <w:rPr>
            <w:noProof/>
            <w:webHidden/>
          </w:rPr>
          <w:fldChar w:fldCharType="begin"/>
        </w:r>
        <w:r w:rsidR="00153A2F">
          <w:rPr>
            <w:noProof/>
            <w:webHidden/>
          </w:rPr>
          <w:instrText xml:space="preserve"> PAGEREF _Toc171330373 \h </w:instrText>
        </w:r>
        <w:r w:rsidR="00153A2F">
          <w:rPr>
            <w:noProof/>
            <w:webHidden/>
          </w:rPr>
        </w:r>
        <w:r w:rsidR="00153A2F">
          <w:rPr>
            <w:noProof/>
            <w:webHidden/>
          </w:rPr>
          <w:fldChar w:fldCharType="separate"/>
        </w:r>
        <w:r w:rsidR="00153A2F">
          <w:rPr>
            <w:noProof/>
            <w:webHidden/>
          </w:rPr>
          <w:t>13</w:t>
        </w:r>
        <w:r w:rsidR="00153A2F">
          <w:rPr>
            <w:noProof/>
            <w:webHidden/>
          </w:rPr>
          <w:fldChar w:fldCharType="end"/>
        </w:r>
      </w:hyperlink>
    </w:p>
    <w:p w14:paraId="6AFAE417" w14:textId="0D559CAD" w:rsidR="00153A2F" w:rsidRDefault="00CF31C5">
      <w:pPr>
        <w:pStyle w:val="af1"/>
        <w:tabs>
          <w:tab w:val="right" w:leader="dot" w:pos="8296"/>
        </w:tabs>
        <w:ind w:left="1440" w:hanging="480"/>
        <w:rPr>
          <w:rFonts w:asciiTheme="minorHAnsi" w:eastAsiaTheme="minorEastAsia" w:hAnsiTheme="minorHAnsi"/>
          <w:noProof/>
        </w:rPr>
      </w:pPr>
      <w:hyperlink w:anchor="_Toc171330374" w:history="1">
        <w:r w:rsidR="00153A2F" w:rsidRPr="00F7770B">
          <w:rPr>
            <w:rStyle w:val="ab"/>
            <w:rFonts w:cs="Times New Roman" w:hint="eastAsia"/>
            <w:noProof/>
          </w:rPr>
          <w:t>表</w:t>
        </w:r>
        <w:r w:rsidR="00153A2F" w:rsidRPr="00F7770B">
          <w:rPr>
            <w:rStyle w:val="ab"/>
            <w:rFonts w:cs="Times New Roman"/>
            <w:noProof/>
          </w:rPr>
          <w:t>3</w:t>
        </w:r>
        <w:r w:rsidR="00153A2F" w:rsidRPr="00F7770B">
          <w:rPr>
            <w:rStyle w:val="ab"/>
            <w:rFonts w:cs="Times New Roman" w:hint="eastAsia"/>
            <w:noProof/>
          </w:rPr>
          <w:t>、碳足跡排放源評估類別</w:t>
        </w:r>
        <w:r w:rsidR="00153A2F">
          <w:rPr>
            <w:noProof/>
            <w:webHidden/>
          </w:rPr>
          <w:tab/>
        </w:r>
        <w:r w:rsidR="00153A2F">
          <w:rPr>
            <w:noProof/>
            <w:webHidden/>
          </w:rPr>
          <w:fldChar w:fldCharType="begin"/>
        </w:r>
        <w:r w:rsidR="00153A2F">
          <w:rPr>
            <w:noProof/>
            <w:webHidden/>
          </w:rPr>
          <w:instrText xml:space="preserve"> PAGEREF _Toc171330374 \h </w:instrText>
        </w:r>
        <w:r w:rsidR="00153A2F">
          <w:rPr>
            <w:noProof/>
            <w:webHidden/>
          </w:rPr>
        </w:r>
        <w:r w:rsidR="00153A2F">
          <w:rPr>
            <w:noProof/>
            <w:webHidden/>
          </w:rPr>
          <w:fldChar w:fldCharType="separate"/>
        </w:r>
        <w:r w:rsidR="00153A2F">
          <w:rPr>
            <w:noProof/>
            <w:webHidden/>
          </w:rPr>
          <w:t>13</w:t>
        </w:r>
        <w:r w:rsidR="00153A2F">
          <w:rPr>
            <w:noProof/>
            <w:webHidden/>
          </w:rPr>
          <w:fldChar w:fldCharType="end"/>
        </w:r>
      </w:hyperlink>
    </w:p>
    <w:p w14:paraId="360D2417" w14:textId="663AF341" w:rsidR="00153A2F" w:rsidRDefault="00CF31C5">
      <w:pPr>
        <w:pStyle w:val="af1"/>
        <w:tabs>
          <w:tab w:val="right" w:leader="dot" w:pos="8296"/>
        </w:tabs>
        <w:ind w:left="1440" w:hanging="480"/>
        <w:rPr>
          <w:rFonts w:asciiTheme="minorHAnsi" w:eastAsiaTheme="minorEastAsia" w:hAnsiTheme="minorHAnsi"/>
          <w:noProof/>
        </w:rPr>
      </w:pPr>
      <w:hyperlink w:anchor="_Toc171330375" w:history="1">
        <w:r w:rsidR="00153A2F" w:rsidRPr="00F7770B">
          <w:rPr>
            <w:rStyle w:val="ab"/>
            <w:rFonts w:hint="eastAsia"/>
            <w:noProof/>
          </w:rPr>
          <w:t>表</w:t>
        </w:r>
        <w:r w:rsidR="00153A2F" w:rsidRPr="00F7770B">
          <w:rPr>
            <w:rStyle w:val="ab"/>
            <w:noProof/>
          </w:rPr>
          <w:t xml:space="preserve"> 4</w:t>
        </w:r>
        <w:r w:rsidR="00153A2F" w:rsidRPr="00F7770B">
          <w:rPr>
            <w:rStyle w:val="ab"/>
            <w:rFonts w:hint="eastAsia"/>
            <w:noProof/>
          </w:rPr>
          <w:t>、數據蒐集的方式及來源</w:t>
        </w:r>
        <w:r w:rsidR="00153A2F">
          <w:rPr>
            <w:noProof/>
            <w:webHidden/>
          </w:rPr>
          <w:tab/>
        </w:r>
        <w:r w:rsidR="00153A2F">
          <w:rPr>
            <w:noProof/>
            <w:webHidden/>
          </w:rPr>
          <w:fldChar w:fldCharType="begin"/>
        </w:r>
        <w:r w:rsidR="00153A2F">
          <w:rPr>
            <w:noProof/>
            <w:webHidden/>
          </w:rPr>
          <w:instrText xml:space="preserve"> PAGEREF _Toc171330375 \h </w:instrText>
        </w:r>
        <w:r w:rsidR="00153A2F">
          <w:rPr>
            <w:noProof/>
            <w:webHidden/>
          </w:rPr>
        </w:r>
        <w:r w:rsidR="00153A2F">
          <w:rPr>
            <w:noProof/>
            <w:webHidden/>
          </w:rPr>
          <w:fldChar w:fldCharType="separate"/>
        </w:r>
        <w:r w:rsidR="00153A2F">
          <w:rPr>
            <w:noProof/>
            <w:webHidden/>
          </w:rPr>
          <w:t>16</w:t>
        </w:r>
        <w:r w:rsidR="00153A2F">
          <w:rPr>
            <w:noProof/>
            <w:webHidden/>
          </w:rPr>
          <w:fldChar w:fldCharType="end"/>
        </w:r>
      </w:hyperlink>
    </w:p>
    <w:p w14:paraId="312E6930" w14:textId="05E4172B" w:rsidR="00153A2F" w:rsidRDefault="00CF31C5">
      <w:pPr>
        <w:pStyle w:val="af1"/>
        <w:tabs>
          <w:tab w:val="right" w:leader="dot" w:pos="8296"/>
        </w:tabs>
        <w:ind w:left="1440" w:hanging="480"/>
        <w:rPr>
          <w:rFonts w:asciiTheme="minorHAnsi" w:eastAsiaTheme="minorEastAsia" w:hAnsiTheme="minorHAnsi"/>
          <w:noProof/>
        </w:rPr>
      </w:pPr>
      <w:hyperlink w:anchor="_Toc171330376" w:history="1">
        <w:r w:rsidR="00153A2F" w:rsidRPr="00F7770B">
          <w:rPr>
            <w:rStyle w:val="ab"/>
            <w:rFonts w:hint="eastAsia"/>
            <w:noProof/>
          </w:rPr>
          <w:t>表</w:t>
        </w:r>
        <w:r w:rsidR="00153A2F" w:rsidRPr="00F7770B">
          <w:rPr>
            <w:rStyle w:val="ab"/>
            <w:noProof/>
          </w:rPr>
          <w:t xml:space="preserve"> 5</w:t>
        </w:r>
        <w:r w:rsidR="00153A2F" w:rsidRPr="00F7770B">
          <w:rPr>
            <w:rStyle w:val="ab"/>
            <w:rFonts w:hint="eastAsia"/>
            <w:noProof/>
          </w:rPr>
          <w:t>、數據蒐集保存年限及管理方法</w:t>
        </w:r>
        <w:r w:rsidR="00153A2F">
          <w:rPr>
            <w:noProof/>
            <w:webHidden/>
          </w:rPr>
          <w:tab/>
        </w:r>
        <w:r w:rsidR="00153A2F">
          <w:rPr>
            <w:noProof/>
            <w:webHidden/>
          </w:rPr>
          <w:fldChar w:fldCharType="begin"/>
        </w:r>
        <w:r w:rsidR="00153A2F">
          <w:rPr>
            <w:noProof/>
            <w:webHidden/>
          </w:rPr>
          <w:instrText xml:space="preserve"> PAGEREF _Toc171330376 \h </w:instrText>
        </w:r>
        <w:r w:rsidR="00153A2F">
          <w:rPr>
            <w:noProof/>
            <w:webHidden/>
          </w:rPr>
        </w:r>
        <w:r w:rsidR="00153A2F">
          <w:rPr>
            <w:noProof/>
            <w:webHidden/>
          </w:rPr>
          <w:fldChar w:fldCharType="separate"/>
        </w:r>
        <w:r w:rsidR="00153A2F">
          <w:rPr>
            <w:noProof/>
            <w:webHidden/>
          </w:rPr>
          <w:t>16</w:t>
        </w:r>
        <w:r w:rsidR="00153A2F">
          <w:rPr>
            <w:noProof/>
            <w:webHidden/>
          </w:rPr>
          <w:fldChar w:fldCharType="end"/>
        </w:r>
      </w:hyperlink>
    </w:p>
    <w:p w14:paraId="5C862051" w14:textId="10874CB8" w:rsidR="00153A2F" w:rsidRDefault="00CF31C5">
      <w:pPr>
        <w:pStyle w:val="af1"/>
        <w:tabs>
          <w:tab w:val="right" w:leader="dot" w:pos="8296"/>
        </w:tabs>
        <w:ind w:left="1440" w:hanging="480"/>
        <w:rPr>
          <w:rFonts w:asciiTheme="minorHAnsi" w:eastAsiaTheme="minorEastAsia" w:hAnsiTheme="minorHAnsi"/>
          <w:noProof/>
        </w:rPr>
      </w:pPr>
      <w:hyperlink w:anchor="_Toc171330377" w:history="1">
        <w:r w:rsidR="00153A2F" w:rsidRPr="00F7770B">
          <w:rPr>
            <w:rStyle w:val="ab"/>
            <w:rFonts w:cs="Times New Roman" w:hint="eastAsia"/>
            <w:noProof/>
          </w:rPr>
          <w:t>表</w:t>
        </w:r>
        <w:r w:rsidR="00153A2F" w:rsidRPr="00F7770B">
          <w:rPr>
            <w:rStyle w:val="ab"/>
            <w:rFonts w:cs="Times New Roman"/>
            <w:noProof/>
          </w:rPr>
          <w:t>6</w:t>
        </w:r>
        <w:r w:rsidR="00153A2F" w:rsidRPr="00F7770B">
          <w:rPr>
            <w:rStyle w:val="ab"/>
            <w:rFonts w:cs="Times New Roman" w:hint="eastAsia"/>
            <w:noProof/>
          </w:rPr>
          <w:t>、產品碳足跡評估總表</w:t>
        </w:r>
        <w:r w:rsidR="00153A2F" w:rsidRPr="00F7770B">
          <w:rPr>
            <w:rStyle w:val="ab"/>
            <w:rFonts w:cs="Times New Roman"/>
            <w:noProof/>
          </w:rPr>
          <w:t>-1</w:t>
        </w:r>
        <w:r w:rsidR="00153A2F">
          <w:rPr>
            <w:noProof/>
            <w:webHidden/>
          </w:rPr>
          <w:tab/>
        </w:r>
        <w:r w:rsidR="00153A2F">
          <w:rPr>
            <w:noProof/>
            <w:webHidden/>
          </w:rPr>
          <w:fldChar w:fldCharType="begin"/>
        </w:r>
        <w:r w:rsidR="00153A2F">
          <w:rPr>
            <w:noProof/>
            <w:webHidden/>
          </w:rPr>
          <w:instrText xml:space="preserve"> PAGEREF _Toc171330377 \h </w:instrText>
        </w:r>
        <w:r w:rsidR="00153A2F">
          <w:rPr>
            <w:noProof/>
            <w:webHidden/>
          </w:rPr>
        </w:r>
        <w:r w:rsidR="00153A2F">
          <w:rPr>
            <w:noProof/>
            <w:webHidden/>
          </w:rPr>
          <w:fldChar w:fldCharType="separate"/>
        </w:r>
        <w:r w:rsidR="00153A2F">
          <w:rPr>
            <w:noProof/>
            <w:webHidden/>
          </w:rPr>
          <w:t>20</w:t>
        </w:r>
        <w:r w:rsidR="00153A2F">
          <w:rPr>
            <w:noProof/>
            <w:webHidden/>
          </w:rPr>
          <w:fldChar w:fldCharType="end"/>
        </w:r>
      </w:hyperlink>
    </w:p>
    <w:p w14:paraId="2092A103" w14:textId="298BF637" w:rsidR="00153A2F" w:rsidRDefault="00CF31C5">
      <w:pPr>
        <w:pStyle w:val="af1"/>
        <w:tabs>
          <w:tab w:val="right" w:leader="dot" w:pos="8296"/>
        </w:tabs>
        <w:ind w:left="1440" w:hanging="480"/>
        <w:rPr>
          <w:rFonts w:asciiTheme="minorHAnsi" w:eastAsiaTheme="minorEastAsia" w:hAnsiTheme="minorHAnsi"/>
          <w:noProof/>
        </w:rPr>
      </w:pPr>
      <w:hyperlink w:anchor="_Toc171330378" w:history="1">
        <w:r w:rsidR="00153A2F" w:rsidRPr="00F7770B">
          <w:rPr>
            <w:rStyle w:val="ab"/>
            <w:rFonts w:hint="eastAsia"/>
            <w:noProof/>
          </w:rPr>
          <w:t>表</w:t>
        </w:r>
        <w:r w:rsidR="00153A2F" w:rsidRPr="00F7770B">
          <w:rPr>
            <w:rStyle w:val="ab"/>
            <w:noProof/>
          </w:rPr>
          <w:t>7</w:t>
        </w:r>
        <w:r w:rsidR="00153A2F" w:rsidRPr="00F7770B">
          <w:rPr>
            <w:rStyle w:val="ab"/>
            <w:rFonts w:cs="Times New Roman" w:hint="eastAsia"/>
            <w:noProof/>
          </w:rPr>
          <w:t>、排放源類別評估總表</w:t>
        </w:r>
        <w:r w:rsidR="00153A2F" w:rsidRPr="00F7770B">
          <w:rPr>
            <w:rStyle w:val="ab"/>
            <w:rFonts w:cs="Times New Roman"/>
            <w:noProof/>
          </w:rPr>
          <w:t>-2</w:t>
        </w:r>
        <w:r w:rsidR="00153A2F">
          <w:rPr>
            <w:noProof/>
            <w:webHidden/>
          </w:rPr>
          <w:tab/>
        </w:r>
        <w:r w:rsidR="00153A2F">
          <w:rPr>
            <w:noProof/>
            <w:webHidden/>
          </w:rPr>
          <w:fldChar w:fldCharType="begin"/>
        </w:r>
        <w:r w:rsidR="00153A2F">
          <w:rPr>
            <w:noProof/>
            <w:webHidden/>
          </w:rPr>
          <w:instrText xml:space="preserve"> PAGEREF _Toc171330378 \h </w:instrText>
        </w:r>
        <w:r w:rsidR="00153A2F">
          <w:rPr>
            <w:noProof/>
            <w:webHidden/>
          </w:rPr>
        </w:r>
        <w:r w:rsidR="00153A2F">
          <w:rPr>
            <w:noProof/>
            <w:webHidden/>
          </w:rPr>
          <w:fldChar w:fldCharType="separate"/>
        </w:r>
        <w:r w:rsidR="00153A2F">
          <w:rPr>
            <w:noProof/>
            <w:webHidden/>
          </w:rPr>
          <w:t>21</w:t>
        </w:r>
        <w:r w:rsidR="00153A2F">
          <w:rPr>
            <w:noProof/>
            <w:webHidden/>
          </w:rPr>
          <w:fldChar w:fldCharType="end"/>
        </w:r>
      </w:hyperlink>
    </w:p>
    <w:p w14:paraId="3437C4E9" w14:textId="7B9165D8" w:rsidR="00153A2F" w:rsidRDefault="00CF31C5">
      <w:pPr>
        <w:pStyle w:val="af1"/>
        <w:tabs>
          <w:tab w:val="right" w:leader="dot" w:pos="8296"/>
        </w:tabs>
        <w:ind w:left="1440" w:hanging="480"/>
        <w:rPr>
          <w:rFonts w:asciiTheme="minorHAnsi" w:eastAsiaTheme="minorEastAsia" w:hAnsiTheme="minorHAnsi"/>
          <w:noProof/>
        </w:rPr>
      </w:pPr>
      <w:hyperlink w:anchor="_Toc171330379" w:history="1">
        <w:r w:rsidR="00153A2F" w:rsidRPr="00F7770B">
          <w:rPr>
            <w:rStyle w:val="ab"/>
            <w:rFonts w:hint="eastAsia"/>
            <w:noProof/>
          </w:rPr>
          <w:t>表</w:t>
        </w:r>
        <w:r w:rsidR="00153A2F" w:rsidRPr="00F7770B">
          <w:rPr>
            <w:rStyle w:val="ab"/>
            <w:noProof/>
          </w:rPr>
          <w:t>8</w:t>
        </w:r>
        <w:r w:rsidR="00153A2F" w:rsidRPr="00F7770B">
          <w:rPr>
            <w:rStyle w:val="ab"/>
            <w:rFonts w:hint="eastAsia"/>
            <w:noProof/>
          </w:rPr>
          <w:t>、</w:t>
        </w:r>
        <w:r w:rsidR="00153A2F" w:rsidRPr="00F7770B">
          <w:rPr>
            <w:rStyle w:val="ab"/>
            <w:rFonts w:cs="Times New Roman"/>
            <w:noProof/>
          </w:rPr>
          <w:t>Raw Material</w:t>
        </w:r>
        <w:r w:rsidR="00153A2F" w:rsidRPr="00F7770B">
          <w:rPr>
            <w:rStyle w:val="ab"/>
            <w:rFonts w:cs="Times New Roman" w:hint="eastAsia"/>
            <w:noProof/>
          </w:rPr>
          <w:t>碳足跡評估總表</w:t>
        </w:r>
        <w:r w:rsidR="00153A2F">
          <w:rPr>
            <w:noProof/>
            <w:webHidden/>
          </w:rPr>
          <w:tab/>
        </w:r>
        <w:r w:rsidR="00153A2F">
          <w:rPr>
            <w:noProof/>
            <w:webHidden/>
          </w:rPr>
          <w:fldChar w:fldCharType="begin"/>
        </w:r>
        <w:r w:rsidR="00153A2F">
          <w:rPr>
            <w:noProof/>
            <w:webHidden/>
          </w:rPr>
          <w:instrText xml:space="preserve"> PAGEREF _Toc171330379 \h </w:instrText>
        </w:r>
        <w:r w:rsidR="00153A2F">
          <w:rPr>
            <w:noProof/>
            <w:webHidden/>
          </w:rPr>
        </w:r>
        <w:r w:rsidR="00153A2F">
          <w:rPr>
            <w:noProof/>
            <w:webHidden/>
          </w:rPr>
          <w:fldChar w:fldCharType="separate"/>
        </w:r>
        <w:r w:rsidR="00153A2F">
          <w:rPr>
            <w:noProof/>
            <w:webHidden/>
          </w:rPr>
          <w:t>23</w:t>
        </w:r>
        <w:r w:rsidR="00153A2F">
          <w:rPr>
            <w:noProof/>
            <w:webHidden/>
          </w:rPr>
          <w:fldChar w:fldCharType="end"/>
        </w:r>
      </w:hyperlink>
    </w:p>
    <w:p w14:paraId="5A89E9CC" w14:textId="223E00E9" w:rsidR="00153A2F" w:rsidRDefault="00CF31C5">
      <w:pPr>
        <w:pStyle w:val="af1"/>
        <w:tabs>
          <w:tab w:val="right" w:leader="dot" w:pos="8296"/>
        </w:tabs>
        <w:ind w:left="1440" w:hanging="480"/>
        <w:rPr>
          <w:rFonts w:asciiTheme="minorHAnsi" w:eastAsiaTheme="minorEastAsia" w:hAnsiTheme="minorHAnsi"/>
          <w:noProof/>
        </w:rPr>
      </w:pPr>
      <w:hyperlink w:anchor="_Toc171330380" w:history="1">
        <w:r w:rsidR="00153A2F" w:rsidRPr="00F7770B">
          <w:rPr>
            <w:rStyle w:val="ab"/>
            <w:rFonts w:cs="Times New Roman" w:hint="eastAsia"/>
            <w:noProof/>
          </w:rPr>
          <w:t>表</w:t>
        </w:r>
        <w:r w:rsidR="00153A2F" w:rsidRPr="00F7770B">
          <w:rPr>
            <w:rStyle w:val="ab"/>
            <w:rFonts w:cs="Times New Roman"/>
            <w:noProof/>
          </w:rPr>
          <w:t>9</w:t>
        </w:r>
        <w:r w:rsidR="00153A2F" w:rsidRPr="00F7770B">
          <w:rPr>
            <w:rStyle w:val="ab"/>
            <w:rFonts w:cs="Times New Roman" w:hint="eastAsia"/>
            <w:noProof/>
          </w:rPr>
          <w:t>、</w:t>
        </w:r>
        <w:r w:rsidR="00153A2F" w:rsidRPr="00F7770B">
          <w:rPr>
            <w:rStyle w:val="ab"/>
            <w:rFonts w:cs="Times New Roman"/>
            <w:noProof/>
          </w:rPr>
          <w:t>Manufacturing</w:t>
        </w:r>
        <w:r w:rsidR="00153A2F" w:rsidRPr="00F7770B">
          <w:rPr>
            <w:rStyle w:val="ab"/>
            <w:rFonts w:cs="Times New Roman" w:hint="eastAsia"/>
            <w:noProof/>
          </w:rPr>
          <w:t>碳足跡評估總表</w:t>
        </w:r>
        <w:r w:rsidR="00153A2F">
          <w:rPr>
            <w:noProof/>
            <w:webHidden/>
          </w:rPr>
          <w:tab/>
        </w:r>
        <w:r w:rsidR="00153A2F">
          <w:rPr>
            <w:noProof/>
            <w:webHidden/>
          </w:rPr>
          <w:fldChar w:fldCharType="begin"/>
        </w:r>
        <w:r w:rsidR="00153A2F">
          <w:rPr>
            <w:noProof/>
            <w:webHidden/>
          </w:rPr>
          <w:instrText xml:space="preserve"> PAGEREF _Toc171330380 \h </w:instrText>
        </w:r>
        <w:r w:rsidR="00153A2F">
          <w:rPr>
            <w:noProof/>
            <w:webHidden/>
          </w:rPr>
        </w:r>
        <w:r w:rsidR="00153A2F">
          <w:rPr>
            <w:noProof/>
            <w:webHidden/>
          </w:rPr>
          <w:fldChar w:fldCharType="separate"/>
        </w:r>
        <w:r w:rsidR="00153A2F">
          <w:rPr>
            <w:noProof/>
            <w:webHidden/>
          </w:rPr>
          <w:t>25</w:t>
        </w:r>
        <w:r w:rsidR="00153A2F">
          <w:rPr>
            <w:noProof/>
            <w:webHidden/>
          </w:rPr>
          <w:fldChar w:fldCharType="end"/>
        </w:r>
      </w:hyperlink>
    </w:p>
    <w:p w14:paraId="77DB1810" w14:textId="111DDB44" w:rsidR="00153A2F" w:rsidRDefault="00CF31C5">
      <w:pPr>
        <w:pStyle w:val="af1"/>
        <w:tabs>
          <w:tab w:val="right" w:leader="dot" w:pos="8296"/>
        </w:tabs>
        <w:ind w:left="1440" w:hanging="480"/>
        <w:rPr>
          <w:rFonts w:asciiTheme="minorHAnsi" w:eastAsiaTheme="minorEastAsia" w:hAnsiTheme="minorHAnsi"/>
          <w:noProof/>
        </w:rPr>
      </w:pPr>
      <w:hyperlink w:anchor="_Toc171330381" w:history="1">
        <w:r w:rsidR="00153A2F" w:rsidRPr="00F7770B">
          <w:rPr>
            <w:rStyle w:val="ab"/>
            <w:rFonts w:hint="eastAsia"/>
            <w:noProof/>
          </w:rPr>
          <w:t>表</w:t>
        </w:r>
        <w:r w:rsidR="00153A2F" w:rsidRPr="00F7770B">
          <w:rPr>
            <w:rStyle w:val="ab"/>
            <w:noProof/>
          </w:rPr>
          <w:t xml:space="preserve"> 11</w:t>
        </w:r>
        <w:r w:rsidR="00153A2F" w:rsidRPr="00F7770B">
          <w:rPr>
            <w:rStyle w:val="ab"/>
            <w:rFonts w:hint="eastAsia"/>
            <w:noProof/>
          </w:rPr>
          <w:t>、碳足跡評估總表</w:t>
        </w:r>
        <w:r w:rsidR="00153A2F">
          <w:rPr>
            <w:noProof/>
            <w:webHidden/>
          </w:rPr>
          <w:tab/>
        </w:r>
        <w:r w:rsidR="00153A2F">
          <w:rPr>
            <w:noProof/>
            <w:webHidden/>
          </w:rPr>
          <w:fldChar w:fldCharType="begin"/>
        </w:r>
        <w:r w:rsidR="00153A2F">
          <w:rPr>
            <w:noProof/>
            <w:webHidden/>
          </w:rPr>
          <w:instrText xml:space="preserve"> PAGEREF _Toc171330381 \h </w:instrText>
        </w:r>
        <w:r w:rsidR="00153A2F">
          <w:rPr>
            <w:noProof/>
            <w:webHidden/>
          </w:rPr>
        </w:r>
        <w:r w:rsidR="00153A2F">
          <w:rPr>
            <w:noProof/>
            <w:webHidden/>
          </w:rPr>
          <w:fldChar w:fldCharType="separate"/>
        </w:r>
        <w:r w:rsidR="00153A2F">
          <w:rPr>
            <w:noProof/>
            <w:webHidden/>
          </w:rPr>
          <w:t>27</w:t>
        </w:r>
        <w:r w:rsidR="00153A2F">
          <w:rPr>
            <w:noProof/>
            <w:webHidden/>
          </w:rPr>
          <w:fldChar w:fldCharType="end"/>
        </w:r>
      </w:hyperlink>
    </w:p>
    <w:p w14:paraId="2B371FAA" w14:textId="65AB70CB" w:rsidR="00153A2F" w:rsidRDefault="00CF31C5">
      <w:pPr>
        <w:pStyle w:val="af1"/>
        <w:tabs>
          <w:tab w:val="right" w:leader="dot" w:pos="8296"/>
        </w:tabs>
        <w:ind w:left="1440" w:hanging="480"/>
        <w:rPr>
          <w:rFonts w:asciiTheme="minorHAnsi" w:eastAsiaTheme="minorEastAsia" w:hAnsiTheme="minorHAnsi"/>
          <w:noProof/>
        </w:rPr>
      </w:pPr>
      <w:hyperlink w:anchor="_Toc171330382" w:history="1">
        <w:r w:rsidR="00153A2F" w:rsidRPr="00F7770B">
          <w:rPr>
            <w:rStyle w:val="ab"/>
            <w:rFonts w:hint="eastAsia"/>
            <w:noProof/>
          </w:rPr>
          <w:t>表</w:t>
        </w:r>
        <w:r w:rsidR="00153A2F" w:rsidRPr="00F7770B">
          <w:rPr>
            <w:rStyle w:val="ab"/>
            <w:noProof/>
          </w:rPr>
          <w:t xml:space="preserve"> 12</w:t>
        </w:r>
        <w:r w:rsidR="00153A2F" w:rsidRPr="00F7770B">
          <w:rPr>
            <w:rStyle w:val="ab"/>
            <w:rFonts w:hint="eastAsia"/>
            <w:noProof/>
          </w:rPr>
          <w:t>、空運評估總表</w:t>
        </w:r>
        <w:r w:rsidR="00153A2F">
          <w:rPr>
            <w:noProof/>
            <w:webHidden/>
          </w:rPr>
          <w:tab/>
        </w:r>
        <w:r w:rsidR="00153A2F">
          <w:rPr>
            <w:noProof/>
            <w:webHidden/>
          </w:rPr>
          <w:fldChar w:fldCharType="begin"/>
        </w:r>
        <w:r w:rsidR="00153A2F">
          <w:rPr>
            <w:noProof/>
            <w:webHidden/>
          </w:rPr>
          <w:instrText xml:space="preserve"> PAGEREF _Toc171330382 \h </w:instrText>
        </w:r>
        <w:r w:rsidR="00153A2F">
          <w:rPr>
            <w:noProof/>
            <w:webHidden/>
          </w:rPr>
        </w:r>
        <w:r w:rsidR="00153A2F">
          <w:rPr>
            <w:noProof/>
            <w:webHidden/>
          </w:rPr>
          <w:fldChar w:fldCharType="separate"/>
        </w:r>
        <w:r w:rsidR="00153A2F">
          <w:rPr>
            <w:noProof/>
            <w:webHidden/>
          </w:rPr>
          <w:t>28</w:t>
        </w:r>
        <w:r w:rsidR="00153A2F">
          <w:rPr>
            <w:noProof/>
            <w:webHidden/>
          </w:rPr>
          <w:fldChar w:fldCharType="end"/>
        </w:r>
      </w:hyperlink>
    </w:p>
    <w:p w14:paraId="7CC68E5A" w14:textId="27CC52EC" w:rsidR="00153A2F" w:rsidRDefault="00CF31C5">
      <w:pPr>
        <w:pStyle w:val="af1"/>
        <w:tabs>
          <w:tab w:val="right" w:leader="dot" w:pos="8296"/>
        </w:tabs>
        <w:ind w:left="1440" w:hanging="480"/>
        <w:rPr>
          <w:rFonts w:asciiTheme="minorHAnsi" w:eastAsiaTheme="minorEastAsia" w:hAnsiTheme="minorHAnsi"/>
          <w:noProof/>
        </w:rPr>
      </w:pPr>
      <w:hyperlink w:anchor="_Toc171330383" w:history="1">
        <w:r w:rsidR="00153A2F" w:rsidRPr="00F7770B">
          <w:rPr>
            <w:rStyle w:val="ab"/>
            <w:rFonts w:cs="Times New Roman" w:hint="eastAsia"/>
            <w:noProof/>
          </w:rPr>
          <w:t>表</w:t>
        </w:r>
        <w:r w:rsidR="00153A2F" w:rsidRPr="00F7770B">
          <w:rPr>
            <w:rStyle w:val="ab"/>
            <w:rFonts w:cs="Times New Roman"/>
            <w:noProof/>
          </w:rPr>
          <w:t>13</w:t>
        </w:r>
        <w:r w:rsidR="00153A2F" w:rsidRPr="00F7770B">
          <w:rPr>
            <w:rStyle w:val="ab"/>
            <w:rFonts w:cs="Times New Roman" w:hint="eastAsia"/>
            <w:noProof/>
          </w:rPr>
          <w:t>、數據品質等級對照表</w:t>
        </w:r>
        <w:r w:rsidR="00153A2F">
          <w:rPr>
            <w:noProof/>
            <w:webHidden/>
          </w:rPr>
          <w:tab/>
        </w:r>
        <w:r w:rsidR="00153A2F">
          <w:rPr>
            <w:noProof/>
            <w:webHidden/>
          </w:rPr>
          <w:fldChar w:fldCharType="begin"/>
        </w:r>
        <w:r w:rsidR="00153A2F">
          <w:rPr>
            <w:noProof/>
            <w:webHidden/>
          </w:rPr>
          <w:instrText xml:space="preserve"> PAGEREF _Toc171330383 \h </w:instrText>
        </w:r>
        <w:r w:rsidR="00153A2F">
          <w:rPr>
            <w:noProof/>
            <w:webHidden/>
          </w:rPr>
        </w:r>
        <w:r w:rsidR="00153A2F">
          <w:rPr>
            <w:noProof/>
            <w:webHidden/>
          </w:rPr>
          <w:fldChar w:fldCharType="separate"/>
        </w:r>
        <w:r w:rsidR="00153A2F">
          <w:rPr>
            <w:noProof/>
            <w:webHidden/>
          </w:rPr>
          <w:t>29</w:t>
        </w:r>
        <w:r w:rsidR="00153A2F">
          <w:rPr>
            <w:noProof/>
            <w:webHidden/>
          </w:rPr>
          <w:fldChar w:fldCharType="end"/>
        </w:r>
      </w:hyperlink>
    </w:p>
    <w:p w14:paraId="0E23CAB7" w14:textId="68500B7A" w:rsidR="00EC1F75" w:rsidRPr="00692303" w:rsidRDefault="007F65DB" w:rsidP="00BD4BC3">
      <w:pPr>
        <w:widowControl/>
        <w:spacing w:line="20" w:lineRule="atLeast"/>
        <w:rPr>
          <w:rFonts w:cs="Times New Roman"/>
        </w:rPr>
      </w:pPr>
      <w:r w:rsidRPr="00692303">
        <w:rPr>
          <w:rFonts w:cs="Times New Roman"/>
        </w:rPr>
        <w:fldChar w:fldCharType="end"/>
      </w:r>
    </w:p>
    <w:p w14:paraId="0E248EFF" w14:textId="77777777" w:rsidR="00383B06" w:rsidRPr="00692303" w:rsidRDefault="00383B06" w:rsidP="00BD4BC3">
      <w:pPr>
        <w:spacing w:line="20" w:lineRule="atLeast"/>
        <w:rPr>
          <w:rFonts w:cs="Times New Roman"/>
        </w:rPr>
        <w:sectPr w:rsidR="00383B06" w:rsidRPr="00692303" w:rsidSect="008E43CB">
          <w:footerReference w:type="default" r:id="rId22"/>
          <w:footerReference w:type="first" r:id="rId23"/>
          <w:pgSz w:w="11906" w:h="16838"/>
          <w:pgMar w:top="1440" w:right="1800" w:bottom="1440" w:left="1800" w:header="851" w:footer="992" w:gutter="0"/>
          <w:pgNumType w:fmt="upperRoman" w:start="1"/>
          <w:cols w:space="425"/>
          <w:titlePg/>
          <w:docGrid w:type="lines" w:linePitch="360"/>
        </w:sectPr>
      </w:pPr>
    </w:p>
    <w:p w14:paraId="2B8E8F2D" w14:textId="401EDEC4" w:rsidR="001A000E" w:rsidRPr="00692303" w:rsidRDefault="001A000E" w:rsidP="00BD4BC3">
      <w:pPr>
        <w:pStyle w:val="1"/>
        <w:spacing w:line="20" w:lineRule="atLeast"/>
        <w:rPr>
          <w:szCs w:val="36"/>
        </w:rPr>
      </w:pPr>
      <w:bookmarkStart w:id="2" w:name="_Toc513930184"/>
      <w:bookmarkStart w:id="3" w:name="_Toc514028958"/>
      <w:bookmarkStart w:id="4" w:name="_Toc197963285"/>
      <w:r w:rsidRPr="00692303">
        <w:rPr>
          <w:szCs w:val="36"/>
        </w:rPr>
        <w:lastRenderedPageBreak/>
        <w:t>第一章</w:t>
      </w:r>
      <w:r w:rsidR="00AF4FA7">
        <w:rPr>
          <w:szCs w:val="36"/>
        </w:rPr>
        <w:tab/>
      </w:r>
      <w:r w:rsidRPr="00692303">
        <w:rPr>
          <w:szCs w:val="36"/>
        </w:rPr>
        <w:t>背景資訊</w:t>
      </w:r>
      <w:bookmarkEnd w:id="2"/>
      <w:bookmarkEnd w:id="3"/>
      <w:bookmarkEnd w:id="4"/>
    </w:p>
    <w:p w14:paraId="17177037" w14:textId="77777777" w:rsidR="001A000E" w:rsidRPr="00692303" w:rsidRDefault="001A000E" w:rsidP="00BD4BC3">
      <w:pPr>
        <w:pStyle w:val="a3"/>
        <w:spacing w:line="20" w:lineRule="atLeast"/>
        <w:jc w:val="left"/>
        <w:rPr>
          <w:rFonts w:ascii="Times New Roman" w:eastAsia="標楷體" w:hAnsi="Times New Roman"/>
        </w:rPr>
      </w:pPr>
      <w:bookmarkStart w:id="5" w:name="_Toc513930185"/>
      <w:bookmarkStart w:id="6" w:name="_Toc514028959"/>
      <w:bookmarkStart w:id="7" w:name="_Toc197963286"/>
      <w:r w:rsidRPr="00692303">
        <w:rPr>
          <w:rFonts w:ascii="Times New Roman" w:eastAsia="標楷體" w:hAnsi="Times New Roman"/>
        </w:rPr>
        <w:t>1.1</w:t>
      </w:r>
      <w:r w:rsidRPr="00692303">
        <w:rPr>
          <w:rFonts w:ascii="Times New Roman" w:eastAsia="標楷體" w:hAnsi="Times New Roman"/>
        </w:rPr>
        <w:t>前言</w:t>
      </w:r>
      <w:bookmarkEnd w:id="5"/>
      <w:bookmarkEnd w:id="6"/>
      <w:bookmarkEnd w:id="7"/>
    </w:p>
    <w:p w14:paraId="7938B0AA" w14:textId="638C010F" w:rsidR="001A000E" w:rsidRPr="00337CA4" w:rsidRDefault="001A000E" w:rsidP="00E0525D">
      <w:pPr>
        <w:widowControl/>
        <w:shd w:val="clear" w:color="auto" w:fill="FFFFFF"/>
        <w:spacing w:before="100" w:beforeAutospacing="1" w:after="100" w:afterAutospacing="1" w:line="20" w:lineRule="atLeast"/>
        <w:ind w:firstLineChars="189" w:firstLine="529"/>
        <w:jc w:val="both"/>
        <w:rPr>
          <w:rFonts w:cs="Times New Roman"/>
          <w:spacing w:val="20"/>
          <w:szCs w:val="26"/>
          <w:shd w:val="clear" w:color="auto" w:fill="FFFFFF"/>
        </w:rPr>
      </w:pPr>
      <w:r w:rsidRPr="00337CA4">
        <w:rPr>
          <w:rFonts w:cs="Times New Roman"/>
          <w:spacing w:val="20"/>
          <w:szCs w:val="26"/>
          <w:shd w:val="clear" w:color="auto" w:fill="FFFFFF"/>
        </w:rPr>
        <w:t>聯合國氣候變化綱要公約（</w:t>
      </w:r>
      <w:r w:rsidRPr="00337CA4">
        <w:rPr>
          <w:rFonts w:cs="Times New Roman"/>
          <w:spacing w:val="20"/>
          <w:szCs w:val="26"/>
          <w:shd w:val="clear" w:color="auto" w:fill="FFFFFF"/>
        </w:rPr>
        <w:t>the United Nations Framework Convention on Climate Change, UNFCCC</w:t>
      </w:r>
      <w:r w:rsidRPr="00337CA4">
        <w:rPr>
          <w:rFonts w:cs="Times New Roman"/>
          <w:spacing w:val="20"/>
          <w:szCs w:val="26"/>
          <w:shd w:val="clear" w:color="auto" w:fill="FFFFFF"/>
        </w:rPr>
        <w:t>）於</w:t>
      </w:r>
      <w:r w:rsidRPr="00337CA4">
        <w:rPr>
          <w:rFonts w:cs="Times New Roman"/>
          <w:spacing w:val="20"/>
          <w:szCs w:val="26"/>
          <w:shd w:val="clear" w:color="auto" w:fill="FFFFFF"/>
        </w:rPr>
        <w:t>1992</w:t>
      </w:r>
      <w:r w:rsidRPr="00337CA4">
        <w:rPr>
          <w:rFonts w:cs="Times New Roman"/>
          <w:spacing w:val="20"/>
          <w:szCs w:val="26"/>
          <w:shd w:val="clear" w:color="auto" w:fill="FFFFFF"/>
        </w:rPr>
        <w:t>年</w:t>
      </w:r>
      <w:r w:rsidRPr="00337CA4">
        <w:rPr>
          <w:rFonts w:cs="Times New Roman"/>
          <w:spacing w:val="20"/>
          <w:szCs w:val="26"/>
          <w:shd w:val="clear" w:color="auto" w:fill="FFFFFF"/>
        </w:rPr>
        <w:t>5</w:t>
      </w:r>
      <w:r w:rsidRPr="00337CA4">
        <w:rPr>
          <w:rFonts w:cs="Times New Roman"/>
          <w:spacing w:val="20"/>
          <w:szCs w:val="26"/>
          <w:shd w:val="clear" w:color="auto" w:fill="FFFFFF"/>
        </w:rPr>
        <w:t>月</w:t>
      </w:r>
      <w:r w:rsidRPr="00337CA4">
        <w:rPr>
          <w:rFonts w:cs="Times New Roman"/>
          <w:spacing w:val="20"/>
          <w:szCs w:val="26"/>
          <w:shd w:val="clear" w:color="auto" w:fill="FFFFFF"/>
        </w:rPr>
        <w:t>9</w:t>
      </w:r>
      <w:r w:rsidRPr="00337CA4">
        <w:rPr>
          <w:rFonts w:cs="Times New Roman"/>
          <w:spacing w:val="20"/>
          <w:szCs w:val="26"/>
          <w:shd w:val="clear" w:color="auto" w:fill="FFFFFF"/>
        </w:rPr>
        <w:t>日在聯合國紐約總部通過，同年</w:t>
      </w:r>
      <w:r w:rsidRPr="00337CA4">
        <w:rPr>
          <w:rFonts w:cs="Times New Roman"/>
          <w:spacing w:val="20"/>
          <w:szCs w:val="26"/>
          <w:shd w:val="clear" w:color="auto" w:fill="FFFFFF"/>
        </w:rPr>
        <w:t>6</w:t>
      </w:r>
      <w:r w:rsidRPr="00337CA4">
        <w:rPr>
          <w:rFonts w:cs="Times New Roman"/>
          <w:spacing w:val="20"/>
          <w:szCs w:val="26"/>
          <w:shd w:val="clear" w:color="auto" w:fill="FFFFFF"/>
        </w:rPr>
        <w:t>月於里約地球高峰會議開放簽署，</w:t>
      </w:r>
      <w:r w:rsidRPr="00337CA4">
        <w:rPr>
          <w:rFonts w:cs="Times New Roman"/>
          <w:spacing w:val="20"/>
          <w:szCs w:val="26"/>
          <w:shd w:val="clear" w:color="auto" w:fill="FFFFFF"/>
        </w:rPr>
        <w:t>1994</w:t>
      </w:r>
      <w:r w:rsidRPr="00337CA4">
        <w:rPr>
          <w:rFonts w:cs="Times New Roman"/>
          <w:spacing w:val="20"/>
          <w:szCs w:val="26"/>
          <w:shd w:val="clear" w:color="auto" w:fill="FFFFFF"/>
        </w:rPr>
        <w:t>年</w:t>
      </w:r>
      <w:r w:rsidRPr="00337CA4">
        <w:rPr>
          <w:rFonts w:cs="Times New Roman"/>
          <w:spacing w:val="20"/>
          <w:szCs w:val="26"/>
          <w:shd w:val="clear" w:color="auto" w:fill="FFFFFF"/>
        </w:rPr>
        <w:t>3</w:t>
      </w:r>
      <w:r w:rsidRPr="00337CA4">
        <w:rPr>
          <w:rFonts w:cs="Times New Roman"/>
          <w:spacing w:val="20"/>
          <w:szCs w:val="26"/>
          <w:shd w:val="clear" w:color="auto" w:fill="FFFFFF"/>
        </w:rPr>
        <w:t>月</w:t>
      </w:r>
      <w:r w:rsidRPr="00337CA4">
        <w:rPr>
          <w:rFonts w:cs="Times New Roman"/>
          <w:spacing w:val="20"/>
          <w:szCs w:val="26"/>
          <w:shd w:val="clear" w:color="auto" w:fill="FFFFFF"/>
        </w:rPr>
        <w:t>21</w:t>
      </w:r>
      <w:r w:rsidRPr="00337CA4">
        <w:rPr>
          <w:rFonts w:cs="Times New Roman"/>
          <w:spacing w:val="20"/>
          <w:szCs w:val="26"/>
          <w:shd w:val="clear" w:color="auto" w:fill="FFFFFF"/>
        </w:rPr>
        <w:t>日開始生效。</w:t>
      </w:r>
      <w:r w:rsidRPr="00337CA4">
        <w:rPr>
          <w:rFonts w:cs="Times New Roman"/>
          <w:spacing w:val="20"/>
          <w:szCs w:val="26"/>
          <w:shd w:val="clear" w:color="auto" w:fill="FFFFFF"/>
        </w:rPr>
        <w:t>1997</w:t>
      </w:r>
      <w:r w:rsidRPr="00337CA4">
        <w:rPr>
          <w:rFonts w:cs="Times New Roman"/>
          <w:spacing w:val="20"/>
          <w:szCs w:val="26"/>
          <w:shd w:val="clear" w:color="auto" w:fill="FFFFFF"/>
        </w:rPr>
        <w:t>年</w:t>
      </w:r>
      <w:r w:rsidRPr="00337CA4">
        <w:rPr>
          <w:rFonts w:cs="Times New Roman"/>
          <w:spacing w:val="20"/>
          <w:szCs w:val="26"/>
          <w:shd w:val="clear" w:color="auto" w:fill="FFFFFF"/>
        </w:rPr>
        <w:t>12</w:t>
      </w:r>
      <w:r w:rsidRPr="00337CA4">
        <w:rPr>
          <w:rFonts w:cs="Times New Roman"/>
          <w:spacing w:val="20"/>
          <w:szCs w:val="26"/>
          <w:shd w:val="clear" w:color="auto" w:fill="FFFFFF"/>
        </w:rPr>
        <w:t>月於日本京都第三次公約締約國會議通過「京都議定書」，針對</w:t>
      </w:r>
      <w:r w:rsidRPr="00337CA4">
        <w:rPr>
          <w:rFonts w:cs="Times New Roman"/>
          <w:spacing w:val="20"/>
          <w:szCs w:val="26"/>
          <w:shd w:val="clear" w:color="auto" w:fill="FFFFFF"/>
        </w:rPr>
        <w:t>38</w:t>
      </w:r>
      <w:r w:rsidRPr="00337CA4">
        <w:rPr>
          <w:rFonts w:cs="Times New Roman"/>
          <w:spacing w:val="20"/>
          <w:szCs w:val="26"/>
          <w:shd w:val="clear" w:color="auto" w:fill="FFFFFF"/>
        </w:rPr>
        <w:t>個</w:t>
      </w:r>
      <w:r w:rsidRPr="00337CA4">
        <w:rPr>
          <w:rFonts w:cs="Times New Roman"/>
          <w:spacing w:val="20"/>
          <w:szCs w:val="26"/>
          <w:shd w:val="clear" w:color="auto" w:fill="FFFFFF"/>
        </w:rPr>
        <w:t>OECD</w:t>
      </w:r>
      <w:r w:rsidRPr="00337CA4">
        <w:rPr>
          <w:rFonts w:cs="Times New Roman"/>
          <w:spacing w:val="20"/>
          <w:szCs w:val="26"/>
          <w:shd w:val="clear" w:color="auto" w:fill="FFFFFF"/>
        </w:rPr>
        <w:t>國家之溫室氣體排放加以限制，其中包括已開發國家和經濟轉型國家，期望能在</w:t>
      </w:r>
      <w:r w:rsidRPr="00337CA4">
        <w:rPr>
          <w:rFonts w:cs="Times New Roman"/>
          <w:spacing w:val="20"/>
          <w:szCs w:val="26"/>
          <w:shd w:val="clear" w:color="auto" w:fill="FFFFFF"/>
        </w:rPr>
        <w:t>2008</w:t>
      </w:r>
      <w:r w:rsidRPr="00337CA4">
        <w:rPr>
          <w:rFonts w:cs="Times New Roman"/>
          <w:spacing w:val="20"/>
          <w:szCs w:val="26"/>
          <w:shd w:val="clear" w:color="auto" w:fill="FFFFFF"/>
        </w:rPr>
        <w:t>至</w:t>
      </w:r>
      <w:r w:rsidRPr="00337CA4">
        <w:rPr>
          <w:rFonts w:cs="Times New Roman"/>
          <w:spacing w:val="20"/>
          <w:szCs w:val="26"/>
          <w:shd w:val="clear" w:color="auto" w:fill="FFFFFF"/>
        </w:rPr>
        <w:t>2012</w:t>
      </w:r>
      <w:r w:rsidRPr="00337CA4">
        <w:rPr>
          <w:rFonts w:cs="Times New Roman"/>
          <w:spacing w:val="20"/>
          <w:szCs w:val="26"/>
          <w:shd w:val="clear" w:color="auto" w:fill="FFFFFF"/>
        </w:rPr>
        <w:t>年之期限間，將</w:t>
      </w:r>
      <w:r w:rsidRPr="00337CA4">
        <w:rPr>
          <w:rFonts w:cs="Times New Roman"/>
          <w:spacing w:val="20"/>
          <w:szCs w:val="26"/>
          <w:shd w:val="clear" w:color="auto" w:fill="FFFFFF"/>
        </w:rPr>
        <w:t>6</w:t>
      </w:r>
      <w:r w:rsidRPr="00337CA4">
        <w:rPr>
          <w:rFonts w:cs="Times New Roman"/>
          <w:spacing w:val="20"/>
          <w:szCs w:val="26"/>
          <w:shd w:val="clear" w:color="auto" w:fill="FFFFFF"/>
        </w:rPr>
        <w:t>種溫室氣體（包括二氧化碳</w:t>
      </w:r>
      <w:r w:rsidRPr="00337CA4">
        <w:rPr>
          <w:rFonts w:cs="Times New Roman"/>
          <w:spacing w:val="20"/>
          <w:szCs w:val="26"/>
          <w:shd w:val="clear" w:color="auto" w:fill="FFFFFF"/>
        </w:rPr>
        <w:t>CO</w:t>
      </w:r>
      <w:r w:rsidRPr="00337CA4">
        <w:rPr>
          <w:rFonts w:cs="Times New Roman"/>
          <w:spacing w:val="20"/>
          <w:szCs w:val="26"/>
          <w:shd w:val="clear" w:color="auto" w:fill="FFFFFF"/>
          <w:vertAlign w:val="subscript"/>
        </w:rPr>
        <w:t>2</w:t>
      </w:r>
      <w:r w:rsidRPr="00337CA4">
        <w:rPr>
          <w:rFonts w:cs="Times New Roman"/>
          <w:spacing w:val="20"/>
          <w:szCs w:val="26"/>
          <w:shd w:val="clear" w:color="auto" w:fill="FFFFFF"/>
        </w:rPr>
        <w:t>、甲烷</w:t>
      </w:r>
      <w:r w:rsidRPr="00337CA4">
        <w:rPr>
          <w:rFonts w:cs="Times New Roman"/>
          <w:spacing w:val="20"/>
          <w:szCs w:val="26"/>
          <w:shd w:val="clear" w:color="auto" w:fill="FFFFFF"/>
        </w:rPr>
        <w:t>CH</w:t>
      </w:r>
      <w:r w:rsidRPr="00337CA4">
        <w:rPr>
          <w:rFonts w:cs="Times New Roman"/>
          <w:spacing w:val="20"/>
          <w:szCs w:val="26"/>
          <w:shd w:val="clear" w:color="auto" w:fill="FFFFFF"/>
          <w:vertAlign w:val="subscript"/>
        </w:rPr>
        <w:t>4</w:t>
      </w:r>
      <w:r w:rsidRPr="00337CA4">
        <w:rPr>
          <w:rFonts w:cs="Times New Roman"/>
          <w:spacing w:val="20"/>
          <w:szCs w:val="26"/>
          <w:shd w:val="clear" w:color="auto" w:fill="FFFFFF"/>
        </w:rPr>
        <w:t>、氧化亞氮</w:t>
      </w:r>
      <w:r w:rsidRPr="00337CA4">
        <w:rPr>
          <w:rFonts w:cs="Times New Roman"/>
          <w:spacing w:val="20"/>
          <w:szCs w:val="26"/>
          <w:shd w:val="clear" w:color="auto" w:fill="FFFFFF"/>
        </w:rPr>
        <w:t>N</w:t>
      </w:r>
      <w:r w:rsidRPr="00337CA4">
        <w:rPr>
          <w:rFonts w:cs="Times New Roman"/>
          <w:spacing w:val="20"/>
          <w:szCs w:val="26"/>
          <w:shd w:val="clear" w:color="auto" w:fill="FFFFFF"/>
          <w:vertAlign w:val="subscript"/>
        </w:rPr>
        <w:t>2</w:t>
      </w:r>
      <w:r w:rsidRPr="00337CA4">
        <w:rPr>
          <w:rFonts w:cs="Times New Roman"/>
          <w:spacing w:val="20"/>
          <w:szCs w:val="26"/>
          <w:shd w:val="clear" w:color="auto" w:fill="FFFFFF"/>
        </w:rPr>
        <w:t>O</w:t>
      </w:r>
      <w:r w:rsidRPr="00337CA4">
        <w:rPr>
          <w:rFonts w:cs="Times New Roman"/>
          <w:spacing w:val="20"/>
          <w:szCs w:val="26"/>
          <w:shd w:val="clear" w:color="auto" w:fill="FFFFFF"/>
        </w:rPr>
        <w:t>、氫氟碳化物</w:t>
      </w:r>
      <w:r w:rsidRPr="00337CA4">
        <w:rPr>
          <w:rFonts w:cs="Times New Roman"/>
          <w:spacing w:val="20"/>
          <w:szCs w:val="26"/>
          <w:shd w:val="clear" w:color="auto" w:fill="FFFFFF"/>
        </w:rPr>
        <w:t>HFCs</w:t>
      </w:r>
      <w:r w:rsidRPr="00337CA4">
        <w:rPr>
          <w:rFonts w:cs="Times New Roman"/>
          <w:spacing w:val="20"/>
          <w:szCs w:val="26"/>
          <w:shd w:val="clear" w:color="auto" w:fill="FFFFFF"/>
        </w:rPr>
        <w:t>、全氟碳化物</w:t>
      </w:r>
      <w:r w:rsidRPr="00337CA4">
        <w:rPr>
          <w:rFonts w:cs="Times New Roman"/>
          <w:spacing w:val="20"/>
          <w:szCs w:val="26"/>
          <w:shd w:val="clear" w:color="auto" w:fill="FFFFFF"/>
        </w:rPr>
        <w:t>PFCs</w:t>
      </w:r>
      <w:r w:rsidRPr="00337CA4">
        <w:rPr>
          <w:rFonts w:cs="Times New Roman"/>
          <w:spacing w:val="20"/>
          <w:szCs w:val="26"/>
          <w:shd w:val="clear" w:color="auto" w:fill="FFFFFF"/>
        </w:rPr>
        <w:t>以及六氟化硫</w:t>
      </w:r>
      <w:r w:rsidRPr="00337CA4">
        <w:rPr>
          <w:rFonts w:cs="Times New Roman"/>
          <w:spacing w:val="20"/>
          <w:szCs w:val="26"/>
          <w:shd w:val="clear" w:color="auto" w:fill="FFFFFF"/>
        </w:rPr>
        <w:t>SF</w:t>
      </w:r>
      <w:r w:rsidRPr="00337CA4">
        <w:rPr>
          <w:rFonts w:cs="Times New Roman"/>
          <w:spacing w:val="20"/>
          <w:szCs w:val="26"/>
          <w:shd w:val="clear" w:color="auto" w:fill="FFFFFF"/>
          <w:vertAlign w:val="subscript"/>
        </w:rPr>
        <w:t>6</w:t>
      </w:r>
      <w:r w:rsidRPr="00337CA4">
        <w:rPr>
          <w:rFonts w:cs="Times New Roman"/>
          <w:spacing w:val="20"/>
          <w:szCs w:val="26"/>
          <w:shd w:val="clear" w:color="auto" w:fill="FFFFFF"/>
        </w:rPr>
        <w:t>）排放量平均削減到比</w:t>
      </w:r>
      <w:r w:rsidRPr="00337CA4">
        <w:rPr>
          <w:rFonts w:cs="Times New Roman"/>
          <w:spacing w:val="20"/>
          <w:szCs w:val="26"/>
          <w:shd w:val="clear" w:color="auto" w:fill="FFFFFF"/>
        </w:rPr>
        <w:t>1990</w:t>
      </w:r>
      <w:r w:rsidRPr="00337CA4">
        <w:rPr>
          <w:rFonts w:cs="Times New Roman"/>
          <w:spacing w:val="20"/>
          <w:szCs w:val="26"/>
          <w:shd w:val="clear" w:color="auto" w:fill="FFFFFF"/>
        </w:rPr>
        <w:t>年排放量低</w:t>
      </w:r>
      <w:r w:rsidRPr="00337CA4">
        <w:rPr>
          <w:rFonts w:cs="Times New Roman"/>
          <w:spacing w:val="20"/>
          <w:szCs w:val="26"/>
          <w:shd w:val="clear" w:color="auto" w:fill="FFFFFF"/>
        </w:rPr>
        <w:t>5.2%</w:t>
      </w:r>
      <w:r w:rsidRPr="00337CA4">
        <w:rPr>
          <w:rFonts w:cs="Times New Roman"/>
          <w:spacing w:val="20"/>
          <w:szCs w:val="26"/>
          <w:shd w:val="clear" w:color="auto" w:fill="FFFFFF"/>
        </w:rPr>
        <w:t>的水平。其中</w:t>
      </w:r>
      <w:r w:rsidR="00442A20" w:rsidRPr="00337CA4">
        <w:rPr>
          <w:rFonts w:cs="Times New Roman"/>
          <w:spacing w:val="20"/>
          <w:szCs w:val="26"/>
          <w:shd w:val="clear" w:color="auto" w:fill="FFFFFF"/>
        </w:rPr>
        <w:t>CO</w:t>
      </w:r>
      <w:r w:rsidR="00442A20" w:rsidRPr="00337CA4">
        <w:rPr>
          <w:rFonts w:cs="Times New Roman"/>
          <w:spacing w:val="20"/>
          <w:szCs w:val="26"/>
          <w:shd w:val="clear" w:color="auto" w:fill="FFFFFF"/>
          <w:vertAlign w:val="subscript"/>
        </w:rPr>
        <w:t>2</w:t>
      </w:r>
      <w:r w:rsidRPr="00337CA4">
        <w:rPr>
          <w:rFonts w:cs="Times New Roman"/>
          <w:spacing w:val="20"/>
          <w:szCs w:val="26"/>
          <w:shd w:val="clear" w:color="auto" w:fill="FFFFFF"/>
        </w:rPr>
        <w:t>、</w:t>
      </w:r>
      <w:r w:rsidR="00442A20" w:rsidRPr="00337CA4">
        <w:rPr>
          <w:rFonts w:cs="Times New Roman"/>
          <w:spacing w:val="20"/>
          <w:szCs w:val="26"/>
          <w:shd w:val="clear" w:color="auto" w:fill="FFFFFF"/>
        </w:rPr>
        <w:t>CH</w:t>
      </w:r>
      <w:r w:rsidR="00442A20" w:rsidRPr="00337CA4">
        <w:rPr>
          <w:rFonts w:cs="Times New Roman"/>
          <w:spacing w:val="20"/>
          <w:szCs w:val="26"/>
          <w:shd w:val="clear" w:color="auto" w:fill="FFFFFF"/>
          <w:vertAlign w:val="subscript"/>
        </w:rPr>
        <w:t>4</w:t>
      </w:r>
      <w:r w:rsidRPr="00337CA4">
        <w:rPr>
          <w:rFonts w:cs="Times New Roman"/>
          <w:spacing w:val="20"/>
          <w:szCs w:val="26"/>
          <w:shd w:val="clear" w:color="auto" w:fill="FFFFFF"/>
        </w:rPr>
        <w:t>、</w:t>
      </w:r>
      <w:r w:rsidR="00442A20" w:rsidRPr="00337CA4">
        <w:rPr>
          <w:rFonts w:cs="Times New Roman"/>
          <w:spacing w:val="20"/>
          <w:szCs w:val="26"/>
          <w:shd w:val="clear" w:color="auto" w:fill="FFFFFF"/>
        </w:rPr>
        <w:t>N</w:t>
      </w:r>
      <w:r w:rsidR="00442A20" w:rsidRPr="00337CA4">
        <w:rPr>
          <w:rFonts w:cs="Times New Roman"/>
          <w:spacing w:val="20"/>
          <w:szCs w:val="26"/>
          <w:shd w:val="clear" w:color="auto" w:fill="FFFFFF"/>
          <w:vertAlign w:val="subscript"/>
        </w:rPr>
        <w:t>2</w:t>
      </w:r>
      <w:r w:rsidR="00442A20" w:rsidRPr="00337CA4">
        <w:rPr>
          <w:rFonts w:cs="Times New Roman"/>
          <w:spacing w:val="20"/>
          <w:szCs w:val="26"/>
          <w:shd w:val="clear" w:color="auto" w:fill="FFFFFF"/>
        </w:rPr>
        <w:t>O</w:t>
      </w:r>
      <w:r w:rsidRPr="00337CA4">
        <w:rPr>
          <w:rFonts w:cs="Times New Roman"/>
          <w:spacing w:val="20"/>
          <w:szCs w:val="26"/>
          <w:shd w:val="clear" w:color="auto" w:fill="FFFFFF"/>
        </w:rPr>
        <w:t>管制基準年為</w:t>
      </w:r>
      <w:r w:rsidRPr="00337CA4">
        <w:rPr>
          <w:rFonts w:cs="Times New Roman"/>
          <w:spacing w:val="20"/>
          <w:szCs w:val="26"/>
          <w:shd w:val="clear" w:color="auto" w:fill="FFFFFF"/>
        </w:rPr>
        <w:t>1990</w:t>
      </w:r>
      <w:r w:rsidRPr="00337CA4">
        <w:rPr>
          <w:rFonts w:cs="Times New Roman"/>
          <w:spacing w:val="20"/>
          <w:szCs w:val="26"/>
          <w:shd w:val="clear" w:color="auto" w:fill="FFFFFF"/>
        </w:rPr>
        <w:t>年，而</w:t>
      </w:r>
      <w:r w:rsidRPr="00337CA4">
        <w:rPr>
          <w:rFonts w:cs="Times New Roman"/>
          <w:spacing w:val="20"/>
          <w:szCs w:val="26"/>
          <w:shd w:val="clear" w:color="auto" w:fill="FFFFFF"/>
        </w:rPr>
        <w:t>HFCs</w:t>
      </w:r>
      <w:r w:rsidRPr="00337CA4">
        <w:rPr>
          <w:rFonts w:cs="Times New Roman"/>
          <w:spacing w:val="20"/>
          <w:szCs w:val="26"/>
          <w:shd w:val="clear" w:color="auto" w:fill="FFFFFF"/>
        </w:rPr>
        <w:t>、</w:t>
      </w:r>
      <w:r w:rsidRPr="00337CA4">
        <w:rPr>
          <w:rFonts w:cs="Times New Roman"/>
          <w:spacing w:val="20"/>
          <w:szCs w:val="26"/>
          <w:shd w:val="clear" w:color="auto" w:fill="FFFFFF"/>
        </w:rPr>
        <w:t>PFCs</w:t>
      </w:r>
      <w:r w:rsidRPr="00337CA4">
        <w:rPr>
          <w:rFonts w:cs="Times New Roman"/>
          <w:spacing w:val="20"/>
          <w:szCs w:val="26"/>
          <w:shd w:val="clear" w:color="auto" w:fill="FFFFFF"/>
        </w:rPr>
        <w:t>與</w:t>
      </w:r>
      <w:r w:rsidR="00442A20" w:rsidRPr="00337CA4">
        <w:rPr>
          <w:rFonts w:cs="Times New Roman"/>
          <w:spacing w:val="20"/>
          <w:szCs w:val="26"/>
          <w:shd w:val="clear" w:color="auto" w:fill="FFFFFF"/>
        </w:rPr>
        <w:t>SF</w:t>
      </w:r>
      <w:r w:rsidR="00442A20" w:rsidRPr="00337CA4">
        <w:rPr>
          <w:rFonts w:cs="Times New Roman"/>
          <w:spacing w:val="20"/>
          <w:szCs w:val="26"/>
          <w:shd w:val="clear" w:color="auto" w:fill="FFFFFF"/>
          <w:vertAlign w:val="subscript"/>
        </w:rPr>
        <w:t>6</w:t>
      </w:r>
      <w:r w:rsidRPr="00337CA4">
        <w:rPr>
          <w:rFonts w:cs="Times New Roman"/>
          <w:spacing w:val="20"/>
          <w:szCs w:val="26"/>
          <w:shd w:val="clear" w:color="auto" w:fill="FFFFFF"/>
        </w:rPr>
        <w:t>為</w:t>
      </w:r>
      <w:r w:rsidRPr="00337CA4">
        <w:rPr>
          <w:rFonts w:cs="Times New Roman"/>
          <w:spacing w:val="20"/>
          <w:szCs w:val="26"/>
          <w:shd w:val="clear" w:color="auto" w:fill="FFFFFF"/>
        </w:rPr>
        <w:t>1995</w:t>
      </w:r>
      <w:r w:rsidRPr="00337CA4">
        <w:rPr>
          <w:rFonts w:cs="Times New Roman"/>
          <w:spacing w:val="20"/>
          <w:szCs w:val="26"/>
          <w:shd w:val="clear" w:color="auto" w:fill="FFFFFF"/>
        </w:rPr>
        <w:t>年。經過各國多年的協商，京都議定書終於在</w:t>
      </w:r>
      <w:r w:rsidRPr="00337CA4">
        <w:rPr>
          <w:rFonts w:cs="Times New Roman"/>
          <w:spacing w:val="20"/>
          <w:szCs w:val="26"/>
          <w:shd w:val="clear" w:color="auto" w:fill="FFFFFF"/>
        </w:rPr>
        <w:t>2005</w:t>
      </w:r>
      <w:r w:rsidRPr="00337CA4">
        <w:rPr>
          <w:rFonts w:cs="Times New Roman"/>
          <w:spacing w:val="20"/>
          <w:szCs w:val="26"/>
          <w:shd w:val="clear" w:color="auto" w:fill="FFFFFF"/>
        </w:rPr>
        <w:t>年</w:t>
      </w:r>
      <w:r w:rsidRPr="00337CA4">
        <w:rPr>
          <w:rFonts w:cs="Times New Roman"/>
          <w:spacing w:val="20"/>
          <w:szCs w:val="26"/>
          <w:shd w:val="clear" w:color="auto" w:fill="FFFFFF"/>
        </w:rPr>
        <w:t>2</w:t>
      </w:r>
      <w:r w:rsidRPr="00337CA4">
        <w:rPr>
          <w:rFonts w:cs="Times New Roman"/>
          <w:spacing w:val="20"/>
          <w:szCs w:val="26"/>
          <w:shd w:val="clear" w:color="auto" w:fill="FFFFFF"/>
        </w:rPr>
        <w:t>月</w:t>
      </w:r>
      <w:r w:rsidRPr="00337CA4">
        <w:rPr>
          <w:rFonts w:cs="Times New Roman"/>
          <w:spacing w:val="20"/>
          <w:szCs w:val="26"/>
          <w:shd w:val="clear" w:color="auto" w:fill="FFFFFF"/>
        </w:rPr>
        <w:t>16</w:t>
      </w:r>
      <w:r w:rsidRPr="00337CA4">
        <w:rPr>
          <w:rFonts w:cs="Times New Roman"/>
          <w:spacing w:val="20"/>
          <w:szCs w:val="26"/>
          <w:shd w:val="clear" w:color="auto" w:fill="FFFFFF"/>
        </w:rPr>
        <w:t>日正式生效。</w:t>
      </w:r>
      <w:r w:rsidRPr="00337CA4">
        <w:rPr>
          <w:rFonts w:cs="Times New Roman"/>
          <w:spacing w:val="20"/>
          <w:szCs w:val="26"/>
          <w:shd w:val="clear" w:color="auto" w:fill="FFFFFF"/>
        </w:rPr>
        <w:t xml:space="preserve">2015 </w:t>
      </w:r>
      <w:r w:rsidRPr="00337CA4">
        <w:rPr>
          <w:rFonts w:cs="Times New Roman"/>
          <w:spacing w:val="20"/>
          <w:szCs w:val="26"/>
          <w:shd w:val="clear" w:color="auto" w:fill="FFFFFF"/>
        </w:rPr>
        <w:t>年</w:t>
      </w:r>
      <w:r w:rsidRPr="00337CA4">
        <w:rPr>
          <w:rFonts w:cs="Times New Roman"/>
          <w:spacing w:val="20"/>
          <w:szCs w:val="26"/>
          <w:shd w:val="clear" w:color="auto" w:fill="FFFFFF"/>
        </w:rPr>
        <w:t xml:space="preserve"> 11 </w:t>
      </w:r>
      <w:r w:rsidRPr="00337CA4">
        <w:rPr>
          <w:rFonts w:cs="Times New Roman"/>
          <w:spacing w:val="20"/>
          <w:szCs w:val="26"/>
          <w:shd w:val="clear" w:color="auto" w:fill="FFFFFF"/>
        </w:rPr>
        <w:t>月</w:t>
      </w:r>
      <w:r w:rsidRPr="00337CA4">
        <w:rPr>
          <w:rFonts w:cs="Times New Roman"/>
          <w:spacing w:val="20"/>
          <w:szCs w:val="26"/>
          <w:shd w:val="clear" w:color="auto" w:fill="FFFFFF"/>
        </w:rPr>
        <w:t xml:space="preserve"> 30 </w:t>
      </w:r>
      <w:r w:rsidRPr="00337CA4">
        <w:rPr>
          <w:rFonts w:cs="Times New Roman"/>
          <w:spacing w:val="20"/>
          <w:szCs w:val="26"/>
          <w:shd w:val="clear" w:color="auto" w:fill="FFFFFF"/>
        </w:rPr>
        <w:t>日起於法國巴黎舉辦的第</w:t>
      </w:r>
      <w:r w:rsidRPr="00337CA4">
        <w:rPr>
          <w:rFonts w:cs="Times New Roman"/>
          <w:spacing w:val="20"/>
          <w:szCs w:val="26"/>
          <w:shd w:val="clear" w:color="auto" w:fill="FFFFFF"/>
        </w:rPr>
        <w:t xml:space="preserve"> 21 </w:t>
      </w:r>
      <w:r w:rsidRPr="00337CA4">
        <w:rPr>
          <w:rFonts w:cs="Times New Roman"/>
          <w:spacing w:val="20"/>
          <w:szCs w:val="26"/>
          <w:shd w:val="clear" w:color="auto" w:fill="FFFFFF"/>
        </w:rPr>
        <w:t>屆</w:t>
      </w:r>
      <w:r w:rsidRPr="00337CA4">
        <w:rPr>
          <w:rFonts w:cs="Times New Roman"/>
          <w:spacing w:val="20"/>
          <w:szCs w:val="26"/>
          <w:shd w:val="clear" w:color="auto" w:fill="FFFFFF"/>
        </w:rPr>
        <w:t xml:space="preserve">COP21 </w:t>
      </w:r>
      <w:r w:rsidRPr="00337CA4">
        <w:rPr>
          <w:rFonts w:cs="Times New Roman"/>
          <w:spacing w:val="20"/>
          <w:szCs w:val="26"/>
          <w:shd w:val="clear" w:color="auto" w:fill="FFFFFF"/>
        </w:rPr>
        <w:t>作成的「巴黎協議」（</w:t>
      </w:r>
      <w:r w:rsidRPr="00337CA4">
        <w:rPr>
          <w:rFonts w:cs="Times New Roman"/>
          <w:spacing w:val="20"/>
          <w:szCs w:val="26"/>
          <w:shd w:val="clear" w:color="auto" w:fill="FFFFFF"/>
        </w:rPr>
        <w:t xml:space="preserve"> Paris Agreement </w:t>
      </w:r>
      <w:r w:rsidRPr="00337CA4">
        <w:rPr>
          <w:rFonts w:cs="Times New Roman"/>
          <w:spacing w:val="20"/>
          <w:szCs w:val="26"/>
          <w:shd w:val="clear" w:color="auto" w:fill="FFFFFF"/>
        </w:rPr>
        <w:t>），被視為承接</w:t>
      </w:r>
      <w:r w:rsidRPr="00337CA4">
        <w:rPr>
          <w:rFonts w:cs="Times New Roman"/>
          <w:spacing w:val="20"/>
          <w:szCs w:val="26"/>
          <w:shd w:val="clear" w:color="auto" w:fill="FFFFFF"/>
        </w:rPr>
        <w:t xml:space="preserve"> 2020 </w:t>
      </w:r>
      <w:r w:rsidRPr="00337CA4">
        <w:rPr>
          <w:rFonts w:cs="Times New Roman"/>
          <w:spacing w:val="20"/>
          <w:szCs w:val="26"/>
          <w:shd w:val="clear" w:color="auto" w:fill="FFFFFF"/>
        </w:rPr>
        <w:t>年京都議定書失效後，下一世代具約束力的國際溫室氣體減量協定，以前工業時代為基準值，</w:t>
      </w:r>
      <w:r w:rsidRPr="00337CA4">
        <w:rPr>
          <w:rFonts w:cs="Times New Roman"/>
          <w:spacing w:val="20"/>
          <w:szCs w:val="26"/>
          <w:shd w:val="clear" w:color="auto" w:fill="FFFFFF"/>
        </w:rPr>
        <w:t xml:space="preserve"> 21 </w:t>
      </w:r>
      <w:r w:rsidRPr="00337CA4">
        <w:rPr>
          <w:rFonts w:cs="Times New Roman"/>
          <w:spacing w:val="20"/>
          <w:szCs w:val="26"/>
          <w:shd w:val="clear" w:color="auto" w:fill="FFFFFF"/>
        </w:rPr>
        <w:t>世紀末，全球升溫控制在攝氏</w:t>
      </w:r>
      <w:r w:rsidRPr="00337CA4">
        <w:rPr>
          <w:rFonts w:cs="Times New Roman"/>
          <w:spacing w:val="20"/>
          <w:szCs w:val="26"/>
          <w:shd w:val="clear" w:color="auto" w:fill="FFFFFF"/>
        </w:rPr>
        <w:t>2</w:t>
      </w:r>
      <w:r w:rsidRPr="00337CA4">
        <w:rPr>
          <w:rFonts w:cs="Times New Roman"/>
          <w:spacing w:val="20"/>
          <w:szCs w:val="26"/>
          <w:shd w:val="clear" w:color="auto" w:fill="FFFFFF"/>
        </w:rPr>
        <w:t>度</w:t>
      </w:r>
      <w:r w:rsidRPr="00337CA4">
        <w:rPr>
          <w:rFonts w:cs="Times New Roman"/>
          <w:spacing w:val="20"/>
          <w:szCs w:val="26"/>
          <w:shd w:val="clear" w:color="auto" w:fill="FFFFFF"/>
        </w:rPr>
        <w:t>C</w:t>
      </w:r>
      <w:r w:rsidRPr="00337CA4">
        <w:rPr>
          <w:rFonts w:cs="Times New Roman"/>
          <w:spacing w:val="20"/>
          <w:szCs w:val="26"/>
          <w:shd w:val="clear" w:color="auto" w:fill="FFFFFF"/>
        </w:rPr>
        <w:t>以下，並追求限制升溫</w:t>
      </w:r>
      <w:r w:rsidRPr="00337CA4">
        <w:rPr>
          <w:rFonts w:cs="Times New Roman"/>
          <w:spacing w:val="20"/>
          <w:szCs w:val="26"/>
          <w:shd w:val="clear" w:color="auto" w:fill="FFFFFF"/>
        </w:rPr>
        <w:t xml:space="preserve"> 1.5 </w:t>
      </w:r>
      <w:r w:rsidRPr="00337CA4">
        <w:rPr>
          <w:rFonts w:cs="Times New Roman"/>
          <w:spacing w:val="20"/>
          <w:szCs w:val="26"/>
          <w:shd w:val="clear" w:color="auto" w:fill="FFFFFF"/>
        </w:rPr>
        <w:t>度</w:t>
      </w:r>
      <w:r w:rsidRPr="00337CA4">
        <w:rPr>
          <w:rFonts w:cs="Times New Roman"/>
          <w:spacing w:val="20"/>
          <w:szCs w:val="26"/>
          <w:shd w:val="clear" w:color="auto" w:fill="FFFFFF"/>
        </w:rPr>
        <w:t xml:space="preserve">C </w:t>
      </w:r>
      <w:r w:rsidRPr="00337CA4">
        <w:rPr>
          <w:rFonts w:cs="Times New Roman"/>
          <w:spacing w:val="20"/>
          <w:szCs w:val="26"/>
          <w:shd w:val="clear" w:color="auto" w:fill="FFFFFF"/>
        </w:rPr>
        <w:t>目標。</w:t>
      </w:r>
      <w:proofErr w:type="gramStart"/>
      <w:r w:rsidRPr="00337CA4">
        <w:rPr>
          <w:rFonts w:cs="Times New Roman"/>
          <w:spacing w:val="20"/>
          <w:szCs w:val="26"/>
          <w:shd w:val="clear" w:color="auto" w:fill="FFFFFF"/>
        </w:rPr>
        <w:t>鑑</w:t>
      </w:r>
      <w:proofErr w:type="gramEnd"/>
      <w:r w:rsidRPr="00337CA4">
        <w:rPr>
          <w:rFonts w:cs="Times New Roman"/>
          <w:spacing w:val="20"/>
          <w:szCs w:val="26"/>
          <w:shd w:val="clear" w:color="auto" w:fill="FFFFFF"/>
        </w:rPr>
        <w:t>於國際環保標章、生態標籤</w:t>
      </w:r>
      <w:proofErr w:type="gramStart"/>
      <w:r w:rsidRPr="00337CA4">
        <w:rPr>
          <w:rFonts w:cs="Times New Roman"/>
          <w:spacing w:val="20"/>
          <w:szCs w:val="26"/>
          <w:shd w:val="clear" w:color="auto" w:fill="FFFFFF"/>
        </w:rPr>
        <w:t>眾多，</w:t>
      </w:r>
      <w:proofErr w:type="gramEnd"/>
      <w:r w:rsidRPr="00337CA4">
        <w:rPr>
          <w:rFonts w:cs="Times New Roman"/>
          <w:spacing w:val="20"/>
          <w:szCs w:val="26"/>
          <w:shd w:val="clear" w:color="auto" w:fill="FFFFFF"/>
        </w:rPr>
        <w:t>使消費者易受混淆，</w:t>
      </w:r>
      <w:r w:rsidRPr="00337CA4">
        <w:rPr>
          <w:rFonts w:cs="Times New Roman"/>
          <w:spacing w:val="20"/>
          <w:szCs w:val="26"/>
          <w:shd w:val="clear" w:color="auto" w:fill="FFFFFF"/>
        </w:rPr>
        <w:t>2013</w:t>
      </w:r>
      <w:r w:rsidRPr="00337CA4">
        <w:rPr>
          <w:rFonts w:cs="Times New Roman"/>
          <w:spacing w:val="20"/>
          <w:szCs w:val="26"/>
          <w:shd w:val="clear" w:color="auto" w:fill="FFFFFF"/>
        </w:rPr>
        <w:t>年</w:t>
      </w:r>
      <w:r w:rsidRPr="00337CA4">
        <w:rPr>
          <w:rFonts w:cs="Times New Roman"/>
          <w:spacing w:val="20"/>
          <w:szCs w:val="26"/>
          <w:shd w:val="clear" w:color="auto" w:fill="FFFFFF"/>
        </w:rPr>
        <w:t>4</w:t>
      </w:r>
      <w:r w:rsidRPr="00337CA4">
        <w:rPr>
          <w:rFonts w:cs="Times New Roman"/>
          <w:spacing w:val="20"/>
          <w:szCs w:val="26"/>
          <w:shd w:val="clear" w:color="auto" w:fill="FFFFFF"/>
        </w:rPr>
        <w:t>月</w:t>
      </w:r>
      <w:r w:rsidRPr="00337CA4">
        <w:rPr>
          <w:rFonts w:cs="Times New Roman"/>
          <w:spacing w:val="20"/>
          <w:szCs w:val="26"/>
          <w:shd w:val="clear" w:color="auto" w:fill="FFFFFF"/>
        </w:rPr>
        <w:t>9</w:t>
      </w:r>
      <w:r w:rsidRPr="00337CA4">
        <w:rPr>
          <w:rFonts w:cs="Times New Roman"/>
          <w:spacing w:val="20"/>
          <w:szCs w:val="26"/>
          <w:shd w:val="clear" w:color="auto" w:fill="FFFFFF"/>
        </w:rPr>
        <w:t>日，歐盟委員會正式發布建立綠色產品單一市場計畫</w:t>
      </w:r>
      <w:r w:rsidRPr="00337CA4">
        <w:rPr>
          <w:rFonts w:cs="Times New Roman"/>
          <w:spacing w:val="20"/>
          <w:szCs w:val="26"/>
          <w:shd w:val="clear" w:color="auto" w:fill="FFFFFF"/>
        </w:rPr>
        <w:t>(Communication on Building the Single Market for Green Products)</w:t>
      </w:r>
      <w:r w:rsidRPr="00337CA4">
        <w:rPr>
          <w:rFonts w:cs="Times New Roman"/>
          <w:spacing w:val="20"/>
          <w:szCs w:val="26"/>
          <w:shd w:val="clear" w:color="auto" w:fill="FFFFFF"/>
        </w:rPr>
        <w:t>，旨在統一市場規範及發展特定產品、組織的評估方法，並建立一套企業與消費者可比較的標準，為此，歐盟委員會已發展產品環境足跡</w:t>
      </w:r>
      <w:r w:rsidRPr="00337CA4">
        <w:rPr>
          <w:rFonts w:cs="Times New Roman"/>
          <w:spacing w:val="20"/>
          <w:szCs w:val="26"/>
          <w:shd w:val="clear" w:color="auto" w:fill="FFFFFF"/>
        </w:rPr>
        <w:t>(Product Environmental Footprint, PEF)</w:t>
      </w:r>
      <w:r w:rsidRPr="00337CA4">
        <w:rPr>
          <w:rFonts w:cs="Times New Roman"/>
          <w:spacing w:val="20"/>
          <w:szCs w:val="26"/>
          <w:shd w:val="clear" w:color="auto" w:fill="FFFFFF"/>
        </w:rPr>
        <w:t>及組織環境足跡</w:t>
      </w:r>
      <w:r w:rsidRPr="00337CA4">
        <w:rPr>
          <w:rFonts w:cs="Times New Roman"/>
          <w:spacing w:val="20"/>
          <w:szCs w:val="26"/>
          <w:shd w:val="clear" w:color="auto" w:fill="FFFFFF"/>
        </w:rPr>
        <w:t>(Organization Environmental Footprint, OEF)</w:t>
      </w:r>
      <w:r w:rsidRPr="00337CA4">
        <w:rPr>
          <w:rFonts w:cs="Times New Roman"/>
          <w:spacing w:val="20"/>
          <w:szCs w:val="26"/>
          <w:shd w:val="clear" w:color="auto" w:fill="FFFFFF"/>
        </w:rPr>
        <w:t>方法，自</w:t>
      </w:r>
      <w:r w:rsidRPr="00337CA4">
        <w:rPr>
          <w:rFonts w:cs="Times New Roman"/>
          <w:spacing w:val="20"/>
          <w:szCs w:val="26"/>
          <w:shd w:val="clear" w:color="auto" w:fill="FFFFFF"/>
        </w:rPr>
        <w:t>2013</w:t>
      </w:r>
      <w:r w:rsidRPr="00337CA4">
        <w:rPr>
          <w:rFonts w:cs="Times New Roman"/>
          <w:spacing w:val="20"/>
          <w:szCs w:val="26"/>
          <w:shd w:val="clear" w:color="auto" w:fill="FFFFFF"/>
        </w:rPr>
        <w:t>年</w:t>
      </w:r>
      <w:r w:rsidRPr="00337CA4">
        <w:rPr>
          <w:rFonts w:cs="Times New Roman"/>
          <w:spacing w:val="20"/>
          <w:szCs w:val="26"/>
          <w:shd w:val="clear" w:color="auto" w:fill="FFFFFF"/>
        </w:rPr>
        <w:t>5</w:t>
      </w:r>
      <w:r w:rsidRPr="00337CA4">
        <w:rPr>
          <w:rFonts w:cs="Times New Roman"/>
          <w:spacing w:val="20"/>
          <w:szCs w:val="26"/>
          <w:shd w:val="clear" w:color="auto" w:fill="FFFFFF"/>
        </w:rPr>
        <w:t>月</w:t>
      </w:r>
      <w:r w:rsidRPr="00337CA4">
        <w:rPr>
          <w:rFonts w:cs="Times New Roman"/>
          <w:spacing w:val="20"/>
          <w:szCs w:val="26"/>
          <w:shd w:val="clear" w:color="auto" w:fill="FFFFFF"/>
        </w:rPr>
        <w:t>30</w:t>
      </w:r>
      <w:r w:rsidRPr="00337CA4">
        <w:rPr>
          <w:rFonts w:cs="Times New Roman"/>
          <w:spacing w:val="20"/>
          <w:szCs w:val="26"/>
          <w:shd w:val="clear" w:color="auto" w:fill="FFFFFF"/>
        </w:rPr>
        <w:t>日起，歐盟委員會開始對外招募廠商示範評估標準的制訂及環境衝擊的量化。各參與國考量自身能力與國情，主動提出國家自主減量貢獻值。</w:t>
      </w:r>
    </w:p>
    <w:p w14:paraId="0EDE5CED" w14:textId="77777777" w:rsidR="001A000E" w:rsidRPr="00337CA4" w:rsidRDefault="00423F7F" w:rsidP="00BD4BC3">
      <w:pPr>
        <w:widowControl/>
        <w:shd w:val="clear" w:color="auto" w:fill="FFFFFF"/>
        <w:spacing w:before="100" w:beforeAutospacing="1" w:after="100" w:afterAutospacing="1" w:line="20" w:lineRule="atLeast"/>
        <w:ind w:firstLineChars="189" w:firstLine="529"/>
        <w:jc w:val="both"/>
        <w:rPr>
          <w:rFonts w:cs="Times New Roman"/>
          <w:spacing w:val="20"/>
          <w:kern w:val="0"/>
          <w:szCs w:val="26"/>
        </w:rPr>
      </w:pPr>
      <w:r w:rsidRPr="00337CA4">
        <w:rPr>
          <w:rFonts w:cs="Times New Roman"/>
          <w:spacing w:val="20"/>
          <w:szCs w:val="26"/>
          <w:shd w:val="clear" w:color="auto" w:fill="FFFFFF"/>
        </w:rPr>
        <w:t>另外</w:t>
      </w:r>
      <w:r w:rsidR="001A000E" w:rsidRPr="00337CA4">
        <w:rPr>
          <w:rFonts w:cs="Times New Roman"/>
          <w:spacing w:val="20"/>
          <w:szCs w:val="26"/>
          <w:shd w:val="clear" w:color="auto" w:fill="FFFFFF"/>
        </w:rPr>
        <w:t>全球因應氣候變遷與溫室氣體減量議題的趨勢變化，大致包括「各國減量責任分配機制的調整」，「開發中國家應負擔減量責任」</w:t>
      </w:r>
      <w:r w:rsidR="001A000E" w:rsidRPr="00337CA4">
        <w:rPr>
          <w:rFonts w:cs="Times New Roman"/>
          <w:spacing w:val="20"/>
          <w:kern w:val="0"/>
          <w:szCs w:val="26"/>
        </w:rPr>
        <w:t>，</w:t>
      </w:r>
      <w:r w:rsidR="001A000E" w:rsidRPr="00337CA4">
        <w:rPr>
          <w:rFonts w:cs="Times New Roman"/>
          <w:spacing w:val="20"/>
          <w:szCs w:val="26"/>
          <w:shd w:val="clear" w:color="auto" w:fill="FFFFFF"/>
        </w:rPr>
        <w:t>我國</w:t>
      </w:r>
      <w:r w:rsidR="001A000E" w:rsidRPr="00337CA4">
        <w:rPr>
          <w:rFonts w:cs="Times New Roman"/>
          <w:spacing w:val="20"/>
          <w:szCs w:val="26"/>
          <w:shd w:val="clear" w:color="auto" w:fill="FFFFFF"/>
        </w:rPr>
        <w:t>2015</w:t>
      </w:r>
      <w:r w:rsidR="001A000E" w:rsidRPr="00337CA4">
        <w:rPr>
          <w:rFonts w:cs="Times New Roman"/>
          <w:spacing w:val="20"/>
          <w:szCs w:val="26"/>
          <w:shd w:val="clear" w:color="auto" w:fill="FFFFFF"/>
        </w:rPr>
        <w:t>年</w:t>
      </w:r>
      <w:r w:rsidR="001A000E" w:rsidRPr="00337CA4">
        <w:rPr>
          <w:rFonts w:cs="Times New Roman"/>
          <w:spacing w:val="20"/>
          <w:szCs w:val="26"/>
          <w:shd w:val="clear" w:color="auto" w:fill="FFFFFF"/>
        </w:rPr>
        <w:t>7</w:t>
      </w:r>
      <w:r w:rsidR="001A000E" w:rsidRPr="00337CA4">
        <w:rPr>
          <w:rFonts w:cs="Times New Roman"/>
          <w:spacing w:val="20"/>
          <w:szCs w:val="26"/>
          <w:shd w:val="clear" w:color="auto" w:fill="FFFFFF"/>
        </w:rPr>
        <w:t>月公布制定的溫室氣體減量及管理法即為因應此趨勢制定之管理辦法，各業界亦應配合，適時加入國際溫室氣體減量行列，將可在因應氣候變遷議題上作出具體貢獻。</w:t>
      </w:r>
    </w:p>
    <w:p w14:paraId="039FAA9F" w14:textId="77777777" w:rsidR="001A000E" w:rsidRPr="00692303" w:rsidRDefault="001A000E" w:rsidP="00BD4BC3">
      <w:pPr>
        <w:pStyle w:val="a3"/>
        <w:spacing w:line="20" w:lineRule="atLeast"/>
        <w:jc w:val="left"/>
        <w:rPr>
          <w:rFonts w:ascii="Times New Roman" w:eastAsia="標楷體" w:hAnsi="Times New Roman"/>
        </w:rPr>
      </w:pPr>
      <w:bookmarkStart w:id="8" w:name="_Toc513930186"/>
      <w:bookmarkStart w:id="9" w:name="_Toc514028960"/>
      <w:bookmarkStart w:id="10" w:name="_Toc197963287"/>
      <w:r w:rsidRPr="00692303">
        <w:rPr>
          <w:rFonts w:ascii="Times New Roman" w:eastAsia="標楷體" w:hAnsi="Times New Roman"/>
        </w:rPr>
        <w:lastRenderedPageBreak/>
        <w:t>1.2</w:t>
      </w:r>
      <w:r w:rsidRPr="00692303">
        <w:rPr>
          <w:rFonts w:ascii="Times New Roman" w:eastAsia="標楷體" w:hAnsi="Times New Roman"/>
        </w:rPr>
        <w:t>公司簡介</w:t>
      </w:r>
      <w:bookmarkEnd w:id="8"/>
      <w:bookmarkEnd w:id="9"/>
      <w:bookmarkEnd w:id="10"/>
    </w:p>
    <w:p w14:paraId="71776403" w14:textId="199F1872" w:rsidR="001A000E" w:rsidRPr="00337CA4" w:rsidRDefault="00EE56D8" w:rsidP="00F03B3B">
      <w:pPr>
        <w:widowControl/>
        <w:shd w:val="clear" w:color="auto" w:fill="FFFFFF"/>
        <w:spacing w:before="100" w:beforeAutospacing="1" w:after="100" w:afterAutospacing="1" w:line="20" w:lineRule="atLeast"/>
        <w:ind w:firstLineChars="218" w:firstLine="523"/>
        <w:jc w:val="both"/>
        <w:rPr>
          <w:rFonts w:cs="Times New Roman"/>
          <w:szCs w:val="26"/>
        </w:rPr>
      </w:pPr>
      <w:r w:rsidRPr="00337CA4">
        <w:rPr>
          <w:rFonts w:cs="Times New Roman"/>
          <w:szCs w:val="26"/>
        </w:rPr>
        <w:t>智邦</w:t>
      </w:r>
      <w:r w:rsidR="001A000E" w:rsidRPr="00337CA4">
        <w:rPr>
          <w:rFonts w:cs="Times New Roman"/>
          <w:szCs w:val="26"/>
        </w:rPr>
        <w:t>科技股份有限公司</w:t>
      </w:r>
      <w:r w:rsidR="001A000E" w:rsidRPr="00337CA4">
        <w:rPr>
          <w:rFonts w:cs="Times New Roman"/>
          <w:szCs w:val="26"/>
        </w:rPr>
        <w:t>(</w:t>
      </w:r>
      <w:r w:rsidR="001A000E" w:rsidRPr="00337CA4">
        <w:rPr>
          <w:rFonts w:cs="Times New Roman"/>
          <w:szCs w:val="26"/>
        </w:rPr>
        <w:t>以下簡稱本公司</w:t>
      </w:r>
      <w:r w:rsidR="001A000E" w:rsidRPr="00337CA4">
        <w:rPr>
          <w:rFonts w:cs="Times New Roman"/>
          <w:szCs w:val="26"/>
        </w:rPr>
        <w:t>)</w:t>
      </w:r>
      <w:r w:rsidR="001A000E" w:rsidRPr="00337CA4">
        <w:rPr>
          <w:rFonts w:cs="Times New Roman"/>
          <w:szCs w:val="26"/>
        </w:rPr>
        <w:t>成立於</w:t>
      </w:r>
      <w:r w:rsidR="00636CDF" w:rsidRPr="00337CA4">
        <w:rPr>
          <w:rFonts w:cs="Times New Roman"/>
          <w:szCs w:val="26"/>
        </w:rPr>
        <w:t>1988</w:t>
      </w:r>
      <w:r w:rsidR="001A000E" w:rsidRPr="00337CA4">
        <w:rPr>
          <w:rFonts w:cs="Times New Roman"/>
          <w:szCs w:val="26"/>
        </w:rPr>
        <w:t>年</w:t>
      </w:r>
      <w:r w:rsidR="00636CDF" w:rsidRPr="00337CA4">
        <w:rPr>
          <w:rFonts w:cs="Times New Roman"/>
          <w:szCs w:val="26"/>
        </w:rPr>
        <w:t>2</w:t>
      </w:r>
      <w:r w:rsidR="001A000E" w:rsidRPr="00337CA4">
        <w:rPr>
          <w:rFonts w:cs="Times New Roman"/>
          <w:szCs w:val="26"/>
        </w:rPr>
        <w:t>月</w:t>
      </w:r>
      <w:r w:rsidR="00636CDF" w:rsidRPr="00337CA4">
        <w:rPr>
          <w:rFonts w:cs="Times New Roman"/>
          <w:szCs w:val="26"/>
        </w:rPr>
        <w:t>9</w:t>
      </w:r>
      <w:r w:rsidR="001A000E" w:rsidRPr="00337CA4">
        <w:rPr>
          <w:rFonts w:cs="Times New Roman"/>
          <w:szCs w:val="26"/>
        </w:rPr>
        <w:t>日，</w:t>
      </w:r>
      <w:r w:rsidR="00B5667B" w:rsidRPr="00B5667B">
        <w:rPr>
          <w:rFonts w:cs="Times New Roman" w:hint="eastAsia"/>
          <w:szCs w:val="26"/>
        </w:rPr>
        <w:t>作為資料中心、都會乙太網路、電信級網路、校園</w:t>
      </w:r>
      <w:r w:rsidR="00B5667B" w:rsidRPr="00B5667B">
        <w:rPr>
          <w:rFonts w:cs="Times New Roman" w:hint="eastAsia"/>
          <w:szCs w:val="26"/>
        </w:rPr>
        <w:t>/</w:t>
      </w:r>
      <w:r w:rsidR="00B5667B" w:rsidRPr="00B5667B">
        <w:rPr>
          <w:rFonts w:cs="Times New Roman" w:hint="eastAsia"/>
          <w:szCs w:val="26"/>
        </w:rPr>
        <w:t>企業網路以及軟體定義廣義網路（</w:t>
      </w:r>
      <w:r w:rsidR="00B5667B" w:rsidRPr="00B5667B">
        <w:rPr>
          <w:rFonts w:cs="Times New Roman" w:hint="eastAsia"/>
          <w:szCs w:val="26"/>
        </w:rPr>
        <w:t>SD-WAN</w:t>
      </w:r>
      <w:r w:rsidR="00B5667B" w:rsidRPr="00B5667B">
        <w:rPr>
          <w:rFonts w:cs="Times New Roman" w:hint="eastAsia"/>
          <w:szCs w:val="26"/>
        </w:rPr>
        <w:t>）的開放硬體平（</w:t>
      </w:r>
      <w:r w:rsidR="00B5667B" w:rsidRPr="00B5667B">
        <w:rPr>
          <w:rFonts w:cs="Times New Roman" w:hint="eastAsia"/>
          <w:szCs w:val="26"/>
        </w:rPr>
        <w:t>next-generation</w:t>
      </w:r>
      <w:r w:rsidR="00B5667B" w:rsidRPr="00B5667B">
        <w:rPr>
          <w:rFonts w:cs="Times New Roman" w:hint="eastAsia"/>
          <w:szCs w:val="26"/>
        </w:rPr>
        <w:t>）設計。</w:t>
      </w:r>
      <w:r w:rsidR="007E03C3" w:rsidRPr="007E03C3">
        <w:rPr>
          <w:rFonts w:cs="Times New Roman" w:hint="eastAsia"/>
          <w:szCs w:val="26"/>
        </w:rPr>
        <w:t>隨著網路熱潮興起推動公司的成功，至今智邦的營運據點開枝散葉位於北美洲、歐洲與亞洲等地點。重要營運據點為台灣與中國，含研發中心與生產中心</w:t>
      </w:r>
      <w:r w:rsidR="001A000E" w:rsidRPr="00337CA4">
        <w:rPr>
          <w:rFonts w:cs="Times New Roman"/>
          <w:szCs w:val="26"/>
        </w:rPr>
        <w:t>。本公司資本額</w:t>
      </w:r>
      <w:r w:rsidR="00636CDF" w:rsidRPr="00337CA4">
        <w:rPr>
          <w:rFonts w:cs="Times New Roman"/>
          <w:szCs w:val="26"/>
        </w:rPr>
        <w:t>56</w:t>
      </w:r>
      <w:r w:rsidR="001A000E" w:rsidRPr="00337CA4">
        <w:rPr>
          <w:rFonts w:cs="Times New Roman"/>
          <w:szCs w:val="26"/>
        </w:rPr>
        <w:t>億新台幣，目前</w:t>
      </w:r>
      <w:r w:rsidR="0011799C" w:rsidRPr="00337CA4">
        <w:rPr>
          <w:rFonts w:cs="Times New Roman"/>
          <w:b/>
          <w:szCs w:val="26"/>
        </w:rPr>
        <w:t>全球</w:t>
      </w:r>
      <w:r w:rsidR="001A000E" w:rsidRPr="00337CA4">
        <w:rPr>
          <w:rFonts w:cs="Times New Roman"/>
          <w:szCs w:val="26"/>
        </w:rPr>
        <w:t>員工人數約</w:t>
      </w:r>
      <w:r w:rsidR="00636CDF" w:rsidRPr="00337CA4">
        <w:rPr>
          <w:rFonts w:cs="Times New Roman"/>
          <w:szCs w:val="26"/>
        </w:rPr>
        <w:t>5</w:t>
      </w:r>
      <w:r w:rsidR="00B24598">
        <w:rPr>
          <w:rFonts w:cs="Times New Roman" w:hint="eastAsia"/>
          <w:szCs w:val="26"/>
        </w:rPr>
        <w:t>7</w:t>
      </w:r>
      <w:r w:rsidR="00636CDF" w:rsidRPr="00337CA4">
        <w:rPr>
          <w:rFonts w:cs="Times New Roman"/>
          <w:szCs w:val="26"/>
        </w:rPr>
        <w:t>00</w:t>
      </w:r>
      <w:r w:rsidR="001A000E" w:rsidRPr="00337CA4">
        <w:rPr>
          <w:rFonts w:cs="Times New Roman"/>
          <w:szCs w:val="26"/>
        </w:rPr>
        <w:t>人，總公司位於</w:t>
      </w:r>
      <w:r w:rsidR="00636CDF" w:rsidRPr="00337CA4">
        <w:rPr>
          <w:rFonts w:cs="Times New Roman"/>
          <w:szCs w:val="26"/>
        </w:rPr>
        <w:t>台灣</w:t>
      </w:r>
      <w:r w:rsidR="00B5667B">
        <w:rPr>
          <w:rFonts w:cs="Times New Roman" w:hint="eastAsia"/>
          <w:szCs w:val="26"/>
        </w:rPr>
        <w:t>竹北</w:t>
      </w:r>
      <w:r w:rsidR="000E7F25" w:rsidRPr="00337CA4">
        <w:rPr>
          <w:rFonts w:cs="Times New Roman"/>
          <w:szCs w:val="26"/>
        </w:rPr>
        <w:t>。</w:t>
      </w:r>
    </w:p>
    <w:p w14:paraId="0C44B889" w14:textId="77777777" w:rsidR="001A000E" w:rsidRPr="00692303" w:rsidRDefault="001A000E" w:rsidP="00BD4BC3">
      <w:pPr>
        <w:pStyle w:val="a3"/>
        <w:spacing w:line="20" w:lineRule="atLeast"/>
        <w:jc w:val="left"/>
        <w:rPr>
          <w:rFonts w:ascii="Times New Roman" w:eastAsia="標楷體" w:hAnsi="Times New Roman"/>
        </w:rPr>
      </w:pPr>
      <w:bookmarkStart w:id="11" w:name="_Toc513930187"/>
      <w:bookmarkStart w:id="12" w:name="_Toc514028961"/>
      <w:bookmarkStart w:id="13" w:name="_Toc197963288"/>
      <w:r w:rsidRPr="00692303">
        <w:rPr>
          <w:rFonts w:ascii="Times New Roman" w:eastAsia="標楷體" w:hAnsi="Times New Roman"/>
        </w:rPr>
        <w:t>1.3</w:t>
      </w:r>
      <w:r w:rsidRPr="00692303">
        <w:rPr>
          <w:rFonts w:ascii="Times New Roman" w:eastAsia="標楷體" w:hAnsi="Times New Roman"/>
        </w:rPr>
        <w:t>推動組織及架構</w:t>
      </w:r>
      <w:bookmarkEnd w:id="11"/>
      <w:bookmarkEnd w:id="12"/>
      <w:bookmarkEnd w:id="13"/>
    </w:p>
    <w:p w14:paraId="4368138C" w14:textId="2022FB36" w:rsidR="001A000E" w:rsidRPr="00337CA4" w:rsidRDefault="001A000E" w:rsidP="00BD4BC3">
      <w:pPr>
        <w:pStyle w:val="21"/>
        <w:spacing w:before="180" w:after="180" w:line="20" w:lineRule="atLeast"/>
        <w:ind w:firstLine="480"/>
        <w:rPr>
          <w:rFonts w:ascii="Times New Roman" w:eastAsia="標楷體" w:hAnsi="Times New Roman" w:cs="Times New Roman"/>
          <w:sz w:val="24"/>
          <w:szCs w:val="26"/>
        </w:rPr>
      </w:pPr>
      <w:r w:rsidRPr="00337CA4">
        <w:rPr>
          <w:rFonts w:ascii="Times New Roman" w:eastAsia="標楷體" w:hAnsi="Times New Roman" w:cs="Times New Roman"/>
          <w:sz w:val="24"/>
          <w:szCs w:val="26"/>
        </w:rPr>
        <w:t>本公司環境管理系統管理審查委員會即為公司之溫室氣體管理審查委員會。負責審核公司之溫室氣體管理相關事項，包括：</w:t>
      </w:r>
      <w:r w:rsidRPr="00337CA4">
        <w:rPr>
          <w:rFonts w:ascii="Times New Roman" w:eastAsia="標楷體" w:hAnsi="Times New Roman" w:cs="Times New Roman"/>
          <w:sz w:val="24"/>
          <w:szCs w:val="26"/>
        </w:rPr>
        <w:t xml:space="preserve"> </w:t>
      </w:r>
    </w:p>
    <w:p w14:paraId="7B08D34A" w14:textId="77777777" w:rsidR="004E2FB0" w:rsidRPr="00337CA4" w:rsidRDefault="004E2FB0" w:rsidP="004E2FB0">
      <w:pPr>
        <w:pStyle w:val="21"/>
        <w:numPr>
          <w:ilvl w:val="0"/>
          <w:numId w:val="35"/>
        </w:numPr>
        <w:spacing w:before="180" w:after="180" w:line="20" w:lineRule="atLeast"/>
        <w:ind w:firstLineChars="0"/>
        <w:rPr>
          <w:rFonts w:ascii="Times New Roman" w:eastAsia="標楷體" w:hAnsi="Times New Roman" w:cs="Times New Roman"/>
          <w:sz w:val="24"/>
          <w:szCs w:val="26"/>
        </w:rPr>
      </w:pPr>
      <w:r w:rsidRPr="00337CA4">
        <w:rPr>
          <w:rFonts w:ascii="Times New Roman" w:eastAsia="標楷體" w:hAnsi="Times New Roman" w:cs="Times New Roman" w:hint="eastAsia"/>
          <w:sz w:val="24"/>
          <w:szCs w:val="26"/>
        </w:rPr>
        <w:t>盤查基準年</w:t>
      </w:r>
    </w:p>
    <w:p w14:paraId="1729636B" w14:textId="77777777" w:rsidR="004E2FB0" w:rsidRPr="00337CA4" w:rsidRDefault="004E2FB0" w:rsidP="004E2FB0">
      <w:pPr>
        <w:pStyle w:val="21"/>
        <w:numPr>
          <w:ilvl w:val="0"/>
          <w:numId w:val="35"/>
        </w:numPr>
        <w:spacing w:before="180" w:after="180" w:line="20" w:lineRule="atLeast"/>
        <w:ind w:firstLineChars="0"/>
        <w:rPr>
          <w:rFonts w:ascii="Times New Roman" w:eastAsia="標楷體" w:hAnsi="Times New Roman"/>
          <w:sz w:val="24"/>
        </w:rPr>
      </w:pPr>
      <w:r w:rsidRPr="00337CA4">
        <w:rPr>
          <w:rFonts w:ascii="Times New Roman" w:eastAsia="標楷體" w:hAnsi="Times New Roman"/>
          <w:sz w:val="24"/>
        </w:rPr>
        <w:t>溫室氣體清冊</w:t>
      </w:r>
    </w:p>
    <w:p w14:paraId="74A7B980" w14:textId="1E236CF0" w:rsidR="004E2FB0" w:rsidRPr="00337CA4" w:rsidRDefault="004E2FB0" w:rsidP="004E2FB0">
      <w:pPr>
        <w:pStyle w:val="21"/>
        <w:numPr>
          <w:ilvl w:val="0"/>
          <w:numId w:val="35"/>
        </w:numPr>
        <w:spacing w:before="180" w:after="180" w:line="20" w:lineRule="atLeast"/>
        <w:ind w:firstLineChars="0"/>
        <w:rPr>
          <w:rFonts w:ascii="Times New Roman" w:eastAsia="標楷體" w:hAnsi="Times New Roman"/>
          <w:sz w:val="24"/>
        </w:rPr>
      </w:pPr>
      <w:r w:rsidRPr="00337CA4">
        <w:rPr>
          <w:rFonts w:ascii="Times New Roman" w:eastAsia="標楷體" w:hAnsi="Times New Roman"/>
          <w:sz w:val="24"/>
        </w:rPr>
        <w:t>溫室氣體報告書</w:t>
      </w:r>
    </w:p>
    <w:p w14:paraId="25763A77" w14:textId="77777777" w:rsidR="00337CA4" w:rsidRPr="00337CA4" w:rsidRDefault="004E2FB0" w:rsidP="00337CA4">
      <w:pPr>
        <w:pStyle w:val="21"/>
        <w:numPr>
          <w:ilvl w:val="0"/>
          <w:numId w:val="35"/>
        </w:numPr>
        <w:spacing w:before="180" w:after="180" w:line="20" w:lineRule="atLeast"/>
        <w:ind w:firstLineChars="0"/>
        <w:jc w:val="left"/>
        <w:rPr>
          <w:rFonts w:ascii="Times New Roman" w:eastAsia="標楷體" w:hAnsi="Times New Roman" w:cs="Times New Roman"/>
          <w:sz w:val="24"/>
          <w:szCs w:val="26"/>
        </w:rPr>
      </w:pPr>
      <w:r w:rsidRPr="00337CA4">
        <w:rPr>
          <w:rFonts w:ascii="Times New Roman" w:eastAsia="標楷體" w:hAnsi="Times New Roman"/>
          <w:sz w:val="24"/>
        </w:rPr>
        <w:t>其他相關事項</w:t>
      </w:r>
    </w:p>
    <w:p w14:paraId="6811C85A" w14:textId="77777777" w:rsidR="00CA7A28" w:rsidRDefault="00337CA4" w:rsidP="00DD1468">
      <w:r>
        <w:tab/>
      </w:r>
      <w:r w:rsidR="0072790E" w:rsidRPr="00337CA4">
        <w:t>本公司溫室氣體管理推動小組如圖</w:t>
      </w:r>
      <w:r w:rsidR="0072790E" w:rsidRPr="00337CA4">
        <w:rPr>
          <w:noProof/>
        </w:rPr>
        <w:t>1</w:t>
      </w:r>
      <w:r w:rsidR="0072790E" w:rsidRPr="00337CA4">
        <w:t>。</w:t>
      </w:r>
    </w:p>
    <w:p w14:paraId="0BAC6D00" w14:textId="0BABCCA3" w:rsidR="0072790E" w:rsidRPr="00DD1468" w:rsidRDefault="001E69FE" w:rsidP="00DD1468">
      <w:commentRangeStart w:id="14"/>
      <w:r>
        <w:rPr>
          <w:noProof/>
        </w:rPr>
        <w:drawing>
          <wp:inline distT="0" distB="0" distL="0" distR="0" wp14:anchorId="4A7264D3" wp14:editId="7145419C">
            <wp:extent cx="4368269" cy="316643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4368269" cy="3166435"/>
                    </a:xfrm>
                    <a:prstGeom prst="rect">
                      <a:avLst/>
                    </a:prstGeom>
                    <a:noFill/>
                    <a:ln>
                      <a:noFill/>
                    </a:ln>
                  </pic:spPr>
                </pic:pic>
              </a:graphicData>
            </a:graphic>
          </wp:inline>
        </w:drawing>
      </w:r>
      <w:commentRangeEnd w:id="14"/>
      <w:r w:rsidR="00B942DB">
        <w:rPr>
          <w:rStyle w:val="af4"/>
        </w:rPr>
        <w:commentReference w:id="14"/>
      </w:r>
    </w:p>
    <w:p w14:paraId="060A56EB" w14:textId="74040FA7" w:rsidR="004E2FB0" w:rsidRPr="004E2FB0" w:rsidRDefault="0072790E" w:rsidP="0072790E">
      <w:pPr>
        <w:pStyle w:val="af0"/>
        <w:rPr>
          <w:rFonts w:cs="Times New Roman"/>
          <w:szCs w:val="26"/>
        </w:rPr>
      </w:pPr>
      <w:bookmarkStart w:id="15" w:name="_Toc198209933"/>
      <w:r>
        <w:t>圖</w:t>
      </w:r>
      <w:r>
        <w:t xml:space="preserve"> </w:t>
      </w:r>
      <w:r>
        <w:fldChar w:fldCharType="begin"/>
      </w:r>
      <w:r>
        <w:instrText xml:space="preserve"> SEQ </w:instrText>
      </w:r>
      <w:r>
        <w:instrText>圖</w:instrText>
      </w:r>
      <w:r>
        <w:instrText xml:space="preserve"> \* ARABIC </w:instrText>
      </w:r>
      <w:r>
        <w:fldChar w:fldCharType="separate"/>
      </w:r>
      <w:r w:rsidR="009F5852">
        <w:rPr>
          <w:noProof/>
        </w:rPr>
        <w:t>1</w:t>
      </w:r>
      <w:r>
        <w:fldChar w:fldCharType="end"/>
      </w:r>
      <w:r>
        <w:rPr>
          <w:rFonts w:hint="eastAsia"/>
        </w:rPr>
        <w:t>、</w:t>
      </w:r>
      <w:r w:rsidRPr="008F140A">
        <w:rPr>
          <w:rFonts w:hint="eastAsia"/>
          <w:sz w:val="24"/>
        </w:rPr>
        <w:t>溫室氣體管理推動小組組織圖</w:t>
      </w:r>
      <w:bookmarkEnd w:id="15"/>
    </w:p>
    <w:p w14:paraId="6B6399DF" w14:textId="0FFD4665" w:rsidR="0072790E" w:rsidRPr="004E2FB0" w:rsidRDefault="0072790E" w:rsidP="004E2FB0">
      <w:pPr>
        <w:pStyle w:val="21"/>
        <w:spacing w:before="180" w:after="180" w:line="20" w:lineRule="atLeast"/>
        <w:rPr>
          <w:rFonts w:ascii="Times New Roman" w:eastAsia="標楷體" w:hAnsi="Times New Roman" w:cs="Times New Roman"/>
          <w:szCs w:val="26"/>
        </w:rPr>
      </w:pPr>
    </w:p>
    <w:p w14:paraId="56169E3C" w14:textId="2221166D" w:rsidR="001A000E" w:rsidRPr="00692303" w:rsidRDefault="001A000E" w:rsidP="00BD4BC3">
      <w:pPr>
        <w:pStyle w:val="a3"/>
        <w:spacing w:line="20" w:lineRule="atLeast"/>
        <w:jc w:val="left"/>
        <w:rPr>
          <w:rFonts w:ascii="Times New Roman" w:eastAsia="標楷體" w:hAnsi="Times New Roman"/>
        </w:rPr>
      </w:pPr>
      <w:bookmarkStart w:id="16" w:name="_Toc513930188"/>
      <w:bookmarkStart w:id="17" w:name="_Toc514028962"/>
      <w:bookmarkStart w:id="18" w:name="_Toc197963289"/>
      <w:r w:rsidRPr="00692303">
        <w:rPr>
          <w:rFonts w:ascii="Times New Roman" w:eastAsia="標楷體" w:hAnsi="Times New Roman"/>
        </w:rPr>
        <w:lastRenderedPageBreak/>
        <w:t>1.</w:t>
      </w:r>
      <w:r w:rsidR="00D837F8" w:rsidRPr="00692303">
        <w:rPr>
          <w:rFonts w:ascii="Times New Roman" w:eastAsia="標楷體" w:hAnsi="Times New Roman"/>
        </w:rPr>
        <w:t>4</w:t>
      </w:r>
      <w:r w:rsidRPr="00692303">
        <w:rPr>
          <w:rFonts w:ascii="Times New Roman" w:eastAsia="標楷體" w:hAnsi="Times New Roman"/>
        </w:rPr>
        <w:t>產品</w:t>
      </w:r>
      <w:r w:rsidR="00BD5846" w:rsidRPr="00692303">
        <w:rPr>
          <w:rFonts w:ascii="Times New Roman" w:eastAsia="標楷體" w:hAnsi="Times New Roman"/>
        </w:rPr>
        <w:t>碳足</w:t>
      </w:r>
      <w:r w:rsidRPr="00692303">
        <w:rPr>
          <w:rFonts w:ascii="Times New Roman" w:eastAsia="標楷體" w:hAnsi="Times New Roman"/>
        </w:rPr>
        <w:t>跡盤查與宣告依據標準</w:t>
      </w:r>
      <w:bookmarkEnd w:id="16"/>
      <w:bookmarkEnd w:id="17"/>
      <w:bookmarkEnd w:id="18"/>
    </w:p>
    <w:p w14:paraId="4C350046" w14:textId="7A21A98C" w:rsidR="00F03B3B" w:rsidRPr="00337CA4" w:rsidRDefault="00D837F8" w:rsidP="00F03B3B">
      <w:pPr>
        <w:widowControl/>
        <w:spacing w:line="20" w:lineRule="atLeast"/>
        <w:ind w:firstLineChars="218" w:firstLine="523"/>
        <w:jc w:val="both"/>
        <w:rPr>
          <w:rFonts w:cs="Times New Roman"/>
          <w:szCs w:val="26"/>
        </w:rPr>
      </w:pPr>
      <w:r w:rsidRPr="006E5DB3">
        <w:rPr>
          <w:rFonts w:cs="Times New Roman" w:hint="eastAsia"/>
          <w:szCs w:val="26"/>
        </w:rPr>
        <w:t>本盤查依據</w:t>
      </w:r>
      <w:r w:rsidRPr="006E5DB3">
        <w:rPr>
          <w:rFonts w:cs="Times New Roman"/>
          <w:szCs w:val="26"/>
        </w:rPr>
        <w:t>ISO 14040s</w:t>
      </w:r>
      <w:r w:rsidRPr="006E5DB3">
        <w:rPr>
          <w:rFonts w:cs="Times New Roman" w:hint="eastAsia"/>
          <w:szCs w:val="26"/>
        </w:rPr>
        <w:t>系列生命週期衝擊評估</w:t>
      </w:r>
      <w:r w:rsidR="00604046" w:rsidRPr="006E5DB3">
        <w:rPr>
          <w:rFonts w:cs="Times New Roman" w:hint="eastAsia"/>
          <w:szCs w:val="26"/>
        </w:rPr>
        <w:t>之方法學。並採用</w:t>
      </w:r>
      <w:r w:rsidR="00604046" w:rsidRPr="006E5DB3">
        <w:rPr>
          <w:rFonts w:cs="Times New Roman"/>
          <w:szCs w:val="26"/>
        </w:rPr>
        <w:t>ISO 14067:2018</w:t>
      </w:r>
      <w:r w:rsidR="001652A6" w:rsidRPr="006E5DB3">
        <w:rPr>
          <w:rFonts w:cs="Times New Roman" w:hint="eastAsia"/>
          <w:szCs w:val="26"/>
        </w:rPr>
        <w:t>產品</w:t>
      </w:r>
      <w:r w:rsidR="004C3CD8" w:rsidRPr="006E5DB3">
        <w:rPr>
          <w:rFonts w:cs="Times New Roman" w:hint="eastAsia"/>
          <w:szCs w:val="26"/>
        </w:rPr>
        <w:t>碳</w:t>
      </w:r>
      <w:r w:rsidRPr="006E5DB3">
        <w:rPr>
          <w:rFonts w:cs="Times New Roman" w:hint="eastAsia"/>
          <w:szCs w:val="26"/>
        </w:rPr>
        <w:t>足跡量化</w:t>
      </w:r>
      <w:r w:rsidR="0030416C" w:rsidRPr="006E5DB3">
        <w:rPr>
          <w:rFonts w:cs="Times New Roman" w:hint="eastAsia"/>
          <w:szCs w:val="26"/>
        </w:rPr>
        <w:t>標準和指南之規範要求進行產品碳足跡宣告。</w:t>
      </w:r>
    </w:p>
    <w:p w14:paraId="673AB9C4" w14:textId="076F523C" w:rsidR="00F316A3" w:rsidRDefault="00F316A3" w:rsidP="00F316A3">
      <w:pPr>
        <w:pStyle w:val="a3"/>
        <w:spacing w:line="20" w:lineRule="atLeast"/>
        <w:jc w:val="left"/>
        <w:rPr>
          <w:rFonts w:ascii="Times New Roman" w:eastAsia="標楷體" w:hAnsi="Times New Roman"/>
        </w:rPr>
      </w:pPr>
      <w:bookmarkStart w:id="19" w:name="_Toc197963290"/>
      <w:r>
        <w:rPr>
          <w:rFonts w:ascii="Times New Roman" w:eastAsia="標楷體" w:hAnsi="Times New Roman" w:hint="eastAsia"/>
        </w:rPr>
        <w:t>1</w:t>
      </w:r>
      <w:r>
        <w:rPr>
          <w:rFonts w:ascii="Times New Roman" w:eastAsia="標楷體" w:hAnsi="Times New Roman"/>
        </w:rPr>
        <w:t>.</w:t>
      </w:r>
      <w:r>
        <w:rPr>
          <w:rFonts w:ascii="Times New Roman" w:eastAsia="標楷體" w:hAnsi="Times New Roman" w:hint="eastAsia"/>
        </w:rPr>
        <w:t>5</w:t>
      </w:r>
      <w:r w:rsidRPr="00692303">
        <w:rPr>
          <w:rFonts w:ascii="Times New Roman" w:eastAsia="標楷體" w:hAnsi="Times New Roman"/>
        </w:rPr>
        <w:t>產品碳足跡盤查</w:t>
      </w:r>
      <w:r>
        <w:rPr>
          <w:rFonts w:ascii="Times New Roman" w:eastAsia="標楷體" w:hAnsi="Times New Roman" w:hint="eastAsia"/>
        </w:rPr>
        <w:t>之研究目的與理由</w:t>
      </w:r>
      <w:bookmarkEnd w:id="19"/>
    </w:p>
    <w:p w14:paraId="66658BA3" w14:textId="219379AB" w:rsidR="00F316A3" w:rsidRPr="00337CA4" w:rsidRDefault="00F316A3" w:rsidP="00F316A3">
      <w:pPr>
        <w:rPr>
          <w:rFonts w:cs="Times New Roman"/>
          <w:szCs w:val="26"/>
        </w:rPr>
      </w:pPr>
      <w:r w:rsidRPr="00337CA4">
        <w:rPr>
          <w:rFonts w:cs="Times New Roman"/>
          <w:szCs w:val="26"/>
        </w:rPr>
        <w:t>本公司</w:t>
      </w:r>
      <w:r w:rsidRPr="00337CA4">
        <w:rPr>
          <w:rFonts w:cs="Times New Roman" w:hint="eastAsia"/>
          <w:szCs w:val="26"/>
        </w:rPr>
        <w:t>推動產品碳足跡之目的為近年國外客戶的要求</w:t>
      </w:r>
      <w:r w:rsidR="00971B48" w:rsidRPr="00337CA4">
        <w:rPr>
          <w:rFonts w:cs="Times New Roman" w:hint="eastAsia"/>
          <w:szCs w:val="26"/>
        </w:rPr>
        <w:t>，主動開始推動產品碳足跡之研究，來因應客戶的需求。預期使用者為本公司的客戶。</w:t>
      </w:r>
    </w:p>
    <w:p w14:paraId="5FCD60B3" w14:textId="6F2BEB15" w:rsidR="00282441" w:rsidRPr="00F316A3" w:rsidRDefault="00282441" w:rsidP="00F03B3B">
      <w:pPr>
        <w:widowControl/>
        <w:rPr>
          <w:rFonts w:cs="Times New Roman"/>
          <w:sz w:val="26"/>
          <w:szCs w:val="26"/>
        </w:rPr>
      </w:pPr>
    </w:p>
    <w:p w14:paraId="65039DB9" w14:textId="5AC1198B" w:rsidR="001A000E" w:rsidRPr="00692303" w:rsidRDefault="001A000E" w:rsidP="00BD4BC3">
      <w:pPr>
        <w:pStyle w:val="1"/>
        <w:spacing w:line="20" w:lineRule="atLeast"/>
        <w:rPr>
          <w:szCs w:val="36"/>
        </w:rPr>
      </w:pPr>
      <w:bookmarkStart w:id="20" w:name="_Toc513930189"/>
      <w:bookmarkStart w:id="21" w:name="_Toc514028963"/>
      <w:bookmarkStart w:id="22" w:name="_Toc197963291"/>
      <w:r w:rsidRPr="00692303">
        <w:rPr>
          <w:szCs w:val="36"/>
        </w:rPr>
        <w:t>第二章</w:t>
      </w:r>
      <w:r w:rsidR="00AF4FA7">
        <w:rPr>
          <w:szCs w:val="36"/>
        </w:rPr>
        <w:tab/>
      </w:r>
      <w:r w:rsidRPr="00692303">
        <w:rPr>
          <w:szCs w:val="36"/>
        </w:rPr>
        <w:t>產品資訊</w:t>
      </w:r>
      <w:bookmarkEnd w:id="20"/>
      <w:bookmarkEnd w:id="21"/>
      <w:bookmarkEnd w:id="22"/>
    </w:p>
    <w:p w14:paraId="56C6B539" w14:textId="5D2C9279" w:rsidR="001A000E" w:rsidRPr="0067426E" w:rsidRDefault="001A000E" w:rsidP="00BD4BC3">
      <w:pPr>
        <w:pStyle w:val="a3"/>
        <w:spacing w:line="20" w:lineRule="atLeast"/>
        <w:jc w:val="left"/>
        <w:rPr>
          <w:rFonts w:ascii="Times New Roman" w:eastAsia="標楷體" w:hAnsi="Times New Roman"/>
          <w:sz w:val="28"/>
          <w:szCs w:val="28"/>
        </w:rPr>
      </w:pPr>
      <w:bookmarkStart w:id="23" w:name="_Toc513930190"/>
      <w:bookmarkStart w:id="24" w:name="_Toc514028964"/>
      <w:bookmarkStart w:id="25" w:name="_Toc197963292"/>
      <w:r w:rsidRPr="00692303">
        <w:rPr>
          <w:rFonts w:ascii="Times New Roman" w:eastAsia="標楷體" w:hAnsi="Times New Roman"/>
        </w:rPr>
        <w:t>2.1</w:t>
      </w:r>
      <w:r w:rsidR="000E326C">
        <w:rPr>
          <w:rFonts w:ascii="Times New Roman" w:eastAsia="標楷體" w:hAnsi="Times New Roman"/>
        </w:rPr>
        <w:t>標的產品簡介、產品</w:t>
      </w:r>
      <w:r w:rsidR="000E326C" w:rsidRPr="0067426E">
        <w:rPr>
          <w:rFonts w:ascii="Times New Roman" w:eastAsia="標楷體" w:hAnsi="Times New Roman"/>
        </w:rPr>
        <w:t>規格、功能及</w:t>
      </w:r>
      <w:r w:rsidR="004F479F" w:rsidRPr="0067426E">
        <w:rPr>
          <w:rFonts w:ascii="Times New Roman" w:eastAsia="標楷體" w:hAnsi="Times New Roman" w:hint="eastAsia"/>
        </w:rPr>
        <w:t>功能</w:t>
      </w:r>
      <w:r w:rsidRPr="0067426E">
        <w:rPr>
          <w:rFonts w:ascii="Times New Roman" w:eastAsia="標楷體" w:hAnsi="Times New Roman"/>
        </w:rPr>
        <w:t>單位說明</w:t>
      </w:r>
      <w:bookmarkEnd w:id="23"/>
      <w:bookmarkEnd w:id="24"/>
      <w:bookmarkEnd w:id="25"/>
    </w:p>
    <w:p w14:paraId="20231E94" w14:textId="2CD8F967" w:rsidR="008310FA" w:rsidRPr="00337CA4" w:rsidRDefault="008310FA" w:rsidP="00BD4BC3">
      <w:pPr>
        <w:spacing w:line="20" w:lineRule="atLeast"/>
        <w:ind w:firstLineChars="200" w:firstLine="480"/>
        <w:jc w:val="both"/>
        <w:rPr>
          <w:rFonts w:cs="Times New Roman"/>
          <w:szCs w:val="26"/>
        </w:rPr>
      </w:pPr>
      <w:r w:rsidRPr="00337CA4">
        <w:rPr>
          <w:rFonts w:cs="Times New Roman"/>
          <w:szCs w:val="26"/>
        </w:rPr>
        <w:t>標的產品名</w:t>
      </w:r>
      <w:r w:rsidRPr="009367C0">
        <w:rPr>
          <w:rFonts w:cs="Times New Roman"/>
          <w:szCs w:val="26"/>
        </w:rPr>
        <w:t>稱</w:t>
      </w:r>
      <w:r w:rsidRPr="009367C0">
        <w:rPr>
          <w:rFonts w:cs="Times New Roman"/>
          <w:szCs w:val="26"/>
        </w:rPr>
        <w:t>:</w:t>
      </w:r>
      <w:r w:rsidR="005F2ECB" w:rsidRPr="009367C0">
        <w:rPr>
          <w:rFonts w:cs="Times New Roman"/>
          <w:kern w:val="24"/>
          <w:sz w:val="28"/>
          <w:szCs w:val="32"/>
        </w:rPr>
        <w:t xml:space="preserve"> </w:t>
      </w:r>
      <w:r w:rsidR="006804F4" w:rsidRPr="006804F4">
        <w:rPr>
          <w:rFonts w:cs="Times New Roman" w:hint="eastAsia"/>
          <w:szCs w:val="26"/>
        </w:rPr>
        <w:t>網路介面控制器</w:t>
      </w:r>
      <w:r w:rsidR="004B40A6" w:rsidRPr="00337CA4">
        <w:rPr>
          <w:rFonts w:cs="Times New Roman"/>
          <w:szCs w:val="26"/>
        </w:rPr>
        <w:t>，如表</w:t>
      </w:r>
      <w:r w:rsidR="004B40A6" w:rsidRPr="00337CA4">
        <w:rPr>
          <w:rFonts w:cs="Times New Roman"/>
          <w:szCs w:val="26"/>
        </w:rPr>
        <w:t>1</w:t>
      </w:r>
      <w:r w:rsidR="004B40A6" w:rsidRPr="00337CA4">
        <w:rPr>
          <w:rFonts w:cs="Times New Roman"/>
          <w:szCs w:val="26"/>
        </w:rPr>
        <w:t>。</w:t>
      </w:r>
    </w:p>
    <w:p w14:paraId="7E58E98E" w14:textId="730A4571" w:rsidR="001A000E" w:rsidRPr="00337CA4" w:rsidRDefault="001A000E" w:rsidP="00BD4BC3">
      <w:pPr>
        <w:spacing w:line="20" w:lineRule="atLeast"/>
        <w:ind w:firstLineChars="200" w:firstLine="480"/>
        <w:rPr>
          <w:rFonts w:cs="Times New Roman"/>
          <w:szCs w:val="26"/>
        </w:rPr>
      </w:pPr>
      <w:r w:rsidRPr="00337CA4">
        <w:rPr>
          <w:rFonts w:cs="Times New Roman"/>
          <w:szCs w:val="26"/>
        </w:rPr>
        <w:t>標的產品</w:t>
      </w:r>
      <w:r w:rsidR="004F479F" w:rsidRPr="00337CA4">
        <w:rPr>
          <w:rFonts w:cs="Times New Roman" w:hint="eastAsia"/>
          <w:szCs w:val="26"/>
        </w:rPr>
        <w:t>功能</w:t>
      </w:r>
      <w:r w:rsidR="000E326C" w:rsidRPr="00337CA4">
        <w:rPr>
          <w:rFonts w:cs="Times New Roman"/>
          <w:szCs w:val="26"/>
        </w:rPr>
        <w:t>單位</w:t>
      </w:r>
      <w:r w:rsidRPr="00337CA4">
        <w:rPr>
          <w:rFonts w:cs="Times New Roman"/>
          <w:szCs w:val="26"/>
        </w:rPr>
        <w:t>:</w:t>
      </w:r>
      <w:r w:rsidR="0045177F" w:rsidRPr="00337CA4">
        <w:rPr>
          <w:rFonts w:cs="Times New Roman" w:hint="eastAsia"/>
          <w:szCs w:val="26"/>
        </w:rPr>
        <w:t xml:space="preserve"> </w:t>
      </w:r>
      <w:r w:rsidRPr="00337CA4">
        <w:rPr>
          <w:rFonts w:cs="Times New Roman"/>
          <w:szCs w:val="26"/>
        </w:rPr>
        <w:t xml:space="preserve">1 </w:t>
      </w:r>
      <w:r w:rsidR="00E63CE9" w:rsidRPr="00337CA4">
        <w:rPr>
          <w:rFonts w:cs="Times New Roman"/>
          <w:szCs w:val="26"/>
        </w:rPr>
        <w:t>台</w:t>
      </w:r>
    </w:p>
    <w:p w14:paraId="3404EBF7" w14:textId="5C38E9E2" w:rsidR="001A000E" w:rsidRPr="00337CA4" w:rsidRDefault="001A000E" w:rsidP="00BD4BC3">
      <w:pPr>
        <w:spacing w:line="20" w:lineRule="atLeast"/>
        <w:ind w:firstLineChars="200" w:firstLine="480"/>
        <w:rPr>
          <w:rFonts w:cs="Times New Roman"/>
          <w:szCs w:val="26"/>
        </w:rPr>
      </w:pPr>
      <w:r w:rsidRPr="00337CA4">
        <w:rPr>
          <w:rFonts w:cs="Times New Roman"/>
          <w:szCs w:val="26"/>
        </w:rPr>
        <w:t>標的產品規格</w:t>
      </w:r>
      <w:r w:rsidRPr="00337CA4">
        <w:rPr>
          <w:rFonts w:cs="Times New Roman"/>
          <w:szCs w:val="26"/>
        </w:rPr>
        <w:t>:</w:t>
      </w:r>
      <w:r w:rsidR="0045177F" w:rsidRPr="00337CA4">
        <w:rPr>
          <w:rFonts w:cs="Times New Roman" w:hint="eastAsia"/>
          <w:szCs w:val="26"/>
        </w:rPr>
        <w:t xml:space="preserve"> </w:t>
      </w:r>
      <w:proofErr w:type="gramStart"/>
      <w:r w:rsidR="0045177F" w:rsidRPr="00337CA4">
        <w:rPr>
          <w:rFonts w:cs="Times New Roman" w:hint="eastAsia"/>
          <w:szCs w:val="26"/>
        </w:rPr>
        <w:t>詳表</w:t>
      </w:r>
      <w:proofErr w:type="gramEnd"/>
      <w:r w:rsidR="0045177F" w:rsidRPr="00337CA4">
        <w:rPr>
          <w:rFonts w:cs="Times New Roman" w:hint="eastAsia"/>
          <w:szCs w:val="26"/>
        </w:rPr>
        <w:t>1</w:t>
      </w:r>
    </w:p>
    <w:p w14:paraId="3BDD347A" w14:textId="5C560DF2" w:rsidR="004D6CD7" w:rsidRPr="0067426E" w:rsidRDefault="004D6CD7" w:rsidP="004E2FB0">
      <w:pPr>
        <w:widowControl/>
        <w:spacing w:line="20" w:lineRule="atLeast"/>
        <w:rPr>
          <w:rFonts w:cs="Times New Roman"/>
          <w:szCs w:val="24"/>
          <w:u w:val="single"/>
        </w:rPr>
      </w:pPr>
    </w:p>
    <w:tbl>
      <w:tblPr>
        <w:tblW w:w="6799" w:type="dxa"/>
        <w:jc w:val="center"/>
        <w:tblCellMar>
          <w:left w:w="28" w:type="dxa"/>
          <w:right w:w="28" w:type="dxa"/>
        </w:tblCellMar>
        <w:tblLook w:val="04A0" w:firstRow="1" w:lastRow="0" w:firstColumn="1" w:lastColumn="0" w:noHBand="0" w:noVBand="1"/>
      </w:tblPr>
      <w:tblGrid>
        <w:gridCol w:w="2405"/>
        <w:gridCol w:w="4394"/>
      </w:tblGrid>
      <w:tr w:rsidR="005F2ECB" w:rsidRPr="0067426E" w14:paraId="42B6A40B" w14:textId="77777777" w:rsidTr="00B4639A">
        <w:trPr>
          <w:trHeight w:val="330"/>
          <w:jc w:val="center"/>
        </w:trPr>
        <w:tc>
          <w:tcPr>
            <w:tcW w:w="24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330CAE" w14:textId="77777777" w:rsidR="005F2ECB" w:rsidRPr="0067426E" w:rsidRDefault="005F2ECB" w:rsidP="00BD4BC3">
            <w:pPr>
              <w:widowControl/>
              <w:spacing w:line="20" w:lineRule="atLeast"/>
              <w:jc w:val="both"/>
              <w:rPr>
                <w:rFonts w:cs="Times New Roman"/>
                <w:kern w:val="0"/>
                <w:szCs w:val="24"/>
              </w:rPr>
            </w:pPr>
            <w:bookmarkStart w:id="26" w:name="_Hlk162882899"/>
            <w:r w:rsidRPr="0067426E">
              <w:rPr>
                <w:rFonts w:cs="Times New Roman"/>
                <w:kern w:val="0"/>
                <w:szCs w:val="24"/>
              </w:rPr>
              <w:t>產品名稱</w:t>
            </w:r>
          </w:p>
        </w:tc>
        <w:tc>
          <w:tcPr>
            <w:tcW w:w="4394" w:type="dxa"/>
            <w:tcBorders>
              <w:top w:val="single" w:sz="4" w:space="0" w:color="auto"/>
              <w:left w:val="nil"/>
              <w:bottom w:val="single" w:sz="4" w:space="0" w:color="auto"/>
              <w:right w:val="single" w:sz="4" w:space="0" w:color="auto"/>
            </w:tcBorders>
            <w:shd w:val="clear" w:color="auto" w:fill="auto"/>
            <w:noWrap/>
          </w:tcPr>
          <w:p w14:paraId="317A3951" w14:textId="696C2FEB" w:rsidR="005F2ECB" w:rsidRPr="009367C0" w:rsidRDefault="00E9301A" w:rsidP="004F479F">
            <w:pPr>
              <w:widowControl/>
              <w:spacing w:line="20" w:lineRule="atLeast"/>
              <w:jc w:val="center"/>
              <w:rPr>
                <w:rFonts w:cs="Times New Roman"/>
                <w:kern w:val="0"/>
                <w:szCs w:val="24"/>
              </w:rPr>
            </w:pPr>
            <w:r w:rsidRPr="00E9301A">
              <w:rPr>
                <w:rFonts w:cs="Times New Roman" w:hint="eastAsia"/>
                <w:szCs w:val="26"/>
              </w:rPr>
              <w:t>網路介面控制器</w:t>
            </w:r>
          </w:p>
        </w:tc>
      </w:tr>
      <w:tr w:rsidR="005F2ECB" w:rsidRPr="0067426E" w14:paraId="34DCF9F3" w14:textId="77777777" w:rsidTr="00B4639A">
        <w:trPr>
          <w:trHeight w:val="405"/>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73C00645" w14:textId="77777777" w:rsidR="005F2ECB" w:rsidRPr="0067426E" w:rsidRDefault="005F2ECB" w:rsidP="00BD4BC3">
            <w:pPr>
              <w:widowControl/>
              <w:spacing w:line="20" w:lineRule="atLeast"/>
              <w:jc w:val="both"/>
              <w:rPr>
                <w:rFonts w:cs="Times New Roman"/>
                <w:kern w:val="0"/>
                <w:szCs w:val="24"/>
              </w:rPr>
            </w:pPr>
            <w:r w:rsidRPr="0067426E">
              <w:rPr>
                <w:rFonts w:cs="Times New Roman"/>
                <w:kern w:val="0"/>
                <w:szCs w:val="24"/>
              </w:rPr>
              <w:t>產品型號</w:t>
            </w:r>
          </w:p>
        </w:tc>
        <w:tc>
          <w:tcPr>
            <w:tcW w:w="4394" w:type="dxa"/>
            <w:tcBorders>
              <w:top w:val="nil"/>
              <w:left w:val="nil"/>
              <w:bottom w:val="single" w:sz="4" w:space="0" w:color="auto"/>
              <w:right w:val="single" w:sz="4" w:space="0" w:color="auto"/>
            </w:tcBorders>
            <w:shd w:val="clear" w:color="auto" w:fill="auto"/>
            <w:noWrap/>
          </w:tcPr>
          <w:p w14:paraId="28BD81D3" w14:textId="68680115" w:rsidR="005F2ECB" w:rsidRPr="00AC694D" w:rsidRDefault="00D33F58" w:rsidP="00337CA4">
            <w:pPr>
              <w:widowControl/>
              <w:spacing w:line="20" w:lineRule="atLeast"/>
              <w:jc w:val="center"/>
              <w:rPr>
                <w:rFonts w:cs="Times New Roman"/>
                <w:kern w:val="0"/>
                <w:szCs w:val="24"/>
                <w:highlight w:val="yellow"/>
              </w:rPr>
            </w:pPr>
            <w:r w:rsidRPr="007D0822">
              <w:rPr>
                <w:rFonts w:cs="Times New Roman" w:hint="eastAsia"/>
                <w:kern w:val="0"/>
                <w:szCs w:val="24"/>
                <w:highlight w:val="yellow"/>
              </w:rPr>
              <w:t>{{</w:t>
            </w:r>
            <w:proofErr w:type="spellStart"/>
            <w:r w:rsidR="007D0822" w:rsidRPr="007D0822">
              <w:rPr>
                <w:rFonts w:cs="Times New Roman"/>
                <w:kern w:val="0"/>
                <w:szCs w:val="24"/>
                <w:highlight w:val="yellow"/>
              </w:rPr>
              <w:t>product_module</w:t>
            </w:r>
            <w:proofErr w:type="spellEnd"/>
            <w:r w:rsidR="00CB3E3F" w:rsidRPr="007D0822">
              <w:rPr>
                <w:rFonts w:cs="Times New Roman"/>
                <w:kern w:val="0"/>
                <w:szCs w:val="24"/>
                <w:highlight w:val="yellow"/>
              </w:rPr>
              <w:t>}</w:t>
            </w:r>
            <w:r w:rsidR="00CB3E3F">
              <w:rPr>
                <w:rFonts w:cs="Times New Roman"/>
                <w:kern w:val="0"/>
                <w:szCs w:val="24"/>
                <w:highlight w:val="yellow"/>
              </w:rPr>
              <w:t>}</w:t>
            </w:r>
          </w:p>
        </w:tc>
      </w:tr>
      <w:tr w:rsidR="00B51644" w:rsidRPr="002F39CD" w14:paraId="0621D7CA" w14:textId="77777777" w:rsidTr="00B4639A">
        <w:trPr>
          <w:trHeight w:val="330"/>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1C6DBE84" w14:textId="77777777" w:rsidR="00B51644" w:rsidRPr="002F39CD" w:rsidRDefault="00B51644" w:rsidP="00BD4BC3">
            <w:pPr>
              <w:widowControl/>
              <w:spacing w:line="20" w:lineRule="atLeast"/>
              <w:jc w:val="both"/>
              <w:rPr>
                <w:rFonts w:cs="Times New Roman"/>
                <w:kern w:val="0"/>
                <w:szCs w:val="24"/>
              </w:rPr>
            </w:pPr>
            <w:r w:rsidRPr="002F39CD">
              <w:rPr>
                <w:rFonts w:cs="Times New Roman"/>
                <w:kern w:val="0"/>
                <w:szCs w:val="24"/>
              </w:rPr>
              <w:t>尺寸</w:t>
            </w:r>
            <w:r w:rsidRPr="002F39CD">
              <w:rPr>
                <w:rFonts w:cs="Times New Roman"/>
                <w:kern w:val="0"/>
                <w:szCs w:val="24"/>
              </w:rPr>
              <w:t>(mm)</w:t>
            </w:r>
          </w:p>
        </w:tc>
        <w:tc>
          <w:tcPr>
            <w:tcW w:w="4394" w:type="dxa"/>
            <w:tcBorders>
              <w:top w:val="nil"/>
              <w:left w:val="nil"/>
              <w:bottom w:val="single" w:sz="4" w:space="0" w:color="auto"/>
              <w:right w:val="single" w:sz="4" w:space="0" w:color="auto"/>
            </w:tcBorders>
            <w:shd w:val="clear" w:color="auto" w:fill="auto"/>
            <w:noWrap/>
          </w:tcPr>
          <w:p w14:paraId="39327C42" w14:textId="7BA72965" w:rsidR="00B51644" w:rsidRPr="006163B9" w:rsidRDefault="00335D66" w:rsidP="00714DF4">
            <w:pPr>
              <w:widowControl/>
              <w:spacing w:line="20" w:lineRule="atLeast"/>
              <w:jc w:val="center"/>
              <w:rPr>
                <w:rFonts w:cs="Times New Roman"/>
                <w:kern w:val="0"/>
                <w:szCs w:val="24"/>
                <w:highlight w:val="yellow"/>
              </w:rPr>
            </w:pPr>
            <w:r w:rsidRPr="006163B9">
              <w:rPr>
                <w:rFonts w:cs="Times New Roman"/>
                <w:kern w:val="0"/>
                <w:szCs w:val="24"/>
                <w:highlight w:val="yellow"/>
              </w:rPr>
              <w:t>{{</w:t>
            </w:r>
            <w:proofErr w:type="spellStart"/>
            <w:r w:rsidR="007A318A">
              <w:rPr>
                <w:rFonts w:cs="Times New Roman"/>
                <w:kern w:val="0"/>
                <w:szCs w:val="24"/>
                <w:highlight w:val="yellow"/>
              </w:rPr>
              <w:t>p</w:t>
            </w:r>
            <w:r w:rsidRPr="006163B9">
              <w:rPr>
                <w:rFonts w:cs="Times New Roman"/>
                <w:kern w:val="0"/>
                <w:szCs w:val="24"/>
                <w:highlight w:val="yellow"/>
              </w:rPr>
              <w:t>r</w:t>
            </w:r>
            <w:r w:rsidR="008965CB" w:rsidRPr="006163B9">
              <w:rPr>
                <w:rFonts w:cs="Times New Roman"/>
                <w:kern w:val="0"/>
                <w:szCs w:val="24"/>
                <w:highlight w:val="yellow"/>
              </w:rPr>
              <w:t>oduct_</w:t>
            </w:r>
            <w:r w:rsidR="00F1014D">
              <w:rPr>
                <w:rFonts w:cs="Times New Roman"/>
                <w:kern w:val="0"/>
                <w:szCs w:val="24"/>
                <w:highlight w:val="yellow"/>
              </w:rPr>
              <w:t>s</w:t>
            </w:r>
            <w:r w:rsidRPr="006163B9">
              <w:rPr>
                <w:rFonts w:cs="Times New Roman"/>
                <w:kern w:val="0"/>
                <w:szCs w:val="24"/>
                <w:highlight w:val="yellow"/>
              </w:rPr>
              <w:t>ize</w:t>
            </w:r>
            <w:proofErr w:type="spellEnd"/>
            <w:r w:rsidRPr="006163B9">
              <w:rPr>
                <w:rFonts w:cs="Times New Roman"/>
                <w:kern w:val="0"/>
                <w:szCs w:val="24"/>
                <w:highlight w:val="yellow"/>
              </w:rPr>
              <w:t>}}</w:t>
            </w:r>
          </w:p>
        </w:tc>
      </w:tr>
      <w:tr w:rsidR="00064324" w:rsidRPr="002F39CD" w14:paraId="274E9C1D" w14:textId="77777777" w:rsidTr="00B4639A">
        <w:trPr>
          <w:trHeight w:val="330"/>
          <w:jc w:val="center"/>
        </w:trPr>
        <w:tc>
          <w:tcPr>
            <w:tcW w:w="2405" w:type="dxa"/>
            <w:tcBorders>
              <w:top w:val="nil"/>
              <w:left w:val="single" w:sz="4" w:space="0" w:color="auto"/>
              <w:bottom w:val="single" w:sz="4" w:space="0" w:color="auto"/>
              <w:right w:val="single" w:sz="4" w:space="0" w:color="auto"/>
            </w:tcBorders>
            <w:shd w:val="clear" w:color="auto" w:fill="auto"/>
            <w:noWrap/>
            <w:vAlign w:val="center"/>
          </w:tcPr>
          <w:p w14:paraId="2599B192" w14:textId="5AB8ECDD" w:rsidR="00064324" w:rsidRPr="002F39CD" w:rsidRDefault="00064324" w:rsidP="00064324">
            <w:pPr>
              <w:widowControl/>
              <w:spacing w:line="20" w:lineRule="atLeast"/>
              <w:jc w:val="both"/>
              <w:rPr>
                <w:rFonts w:cs="Times New Roman"/>
                <w:kern w:val="0"/>
                <w:szCs w:val="24"/>
              </w:rPr>
            </w:pPr>
            <w:r w:rsidRPr="002F39CD">
              <w:rPr>
                <w:rFonts w:cs="Times New Roman" w:hint="eastAsia"/>
                <w:kern w:val="0"/>
                <w:szCs w:val="24"/>
              </w:rPr>
              <w:t>產品淨重</w:t>
            </w:r>
            <w:r w:rsidRPr="002F39CD">
              <w:rPr>
                <w:rFonts w:cs="Times New Roman"/>
                <w:kern w:val="0"/>
                <w:szCs w:val="24"/>
              </w:rPr>
              <w:t>(kg)</w:t>
            </w:r>
          </w:p>
        </w:tc>
        <w:tc>
          <w:tcPr>
            <w:tcW w:w="4394" w:type="dxa"/>
            <w:tcBorders>
              <w:top w:val="nil"/>
              <w:left w:val="nil"/>
              <w:bottom w:val="single" w:sz="4" w:space="0" w:color="auto"/>
              <w:right w:val="single" w:sz="4" w:space="0" w:color="auto"/>
            </w:tcBorders>
            <w:shd w:val="clear" w:color="auto" w:fill="auto"/>
            <w:noWrap/>
          </w:tcPr>
          <w:p w14:paraId="143DF0E1" w14:textId="6937F57E" w:rsidR="00064324" w:rsidRPr="002F39CD" w:rsidRDefault="006163B9" w:rsidP="00BD4BC3">
            <w:pPr>
              <w:widowControl/>
              <w:spacing w:line="20" w:lineRule="atLeast"/>
              <w:jc w:val="center"/>
              <w:rPr>
                <w:rFonts w:cs="Times New Roman"/>
                <w:kern w:val="0"/>
                <w:szCs w:val="24"/>
              </w:rPr>
            </w:pPr>
            <w:r w:rsidRPr="00633CD5">
              <w:rPr>
                <w:rFonts w:cs="Times New Roman"/>
                <w:kern w:val="0"/>
                <w:szCs w:val="24"/>
                <w:highlight w:val="yellow"/>
              </w:rPr>
              <w:t>{{</w:t>
            </w:r>
            <w:proofErr w:type="spellStart"/>
            <w:r w:rsidRPr="00633CD5">
              <w:rPr>
                <w:rFonts w:cs="Times New Roman"/>
                <w:kern w:val="0"/>
                <w:szCs w:val="24"/>
                <w:highlight w:val="yellow"/>
              </w:rPr>
              <w:t>Net_weight</w:t>
            </w:r>
            <w:proofErr w:type="spellEnd"/>
            <w:r w:rsidRPr="00633CD5">
              <w:rPr>
                <w:rFonts w:cs="Times New Roman"/>
                <w:kern w:val="0"/>
                <w:szCs w:val="24"/>
                <w:highlight w:val="yellow"/>
              </w:rPr>
              <w:t>}}</w:t>
            </w:r>
            <w:r w:rsidR="00CD45D7" w:rsidRPr="002F39CD">
              <w:rPr>
                <w:rFonts w:cs="Times New Roman" w:hint="eastAsia"/>
                <w:kern w:val="0"/>
                <w:szCs w:val="24"/>
              </w:rPr>
              <w:t xml:space="preserve"> </w:t>
            </w:r>
            <w:r w:rsidR="00064324" w:rsidRPr="002F39CD">
              <w:rPr>
                <w:rFonts w:cs="Times New Roman" w:hint="eastAsia"/>
                <w:kern w:val="0"/>
                <w:szCs w:val="24"/>
              </w:rPr>
              <w:t>k</w:t>
            </w:r>
            <w:r w:rsidR="00064324" w:rsidRPr="002F39CD">
              <w:rPr>
                <w:rFonts w:cs="Times New Roman"/>
                <w:kern w:val="0"/>
                <w:szCs w:val="24"/>
              </w:rPr>
              <w:t>g</w:t>
            </w:r>
          </w:p>
        </w:tc>
      </w:tr>
      <w:tr w:rsidR="00B51644" w:rsidRPr="0067426E" w14:paraId="04794156" w14:textId="77777777" w:rsidTr="00B4639A">
        <w:trPr>
          <w:trHeight w:val="330"/>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37777586" w14:textId="70697BAC" w:rsidR="008F15BA" w:rsidRPr="0067426E" w:rsidRDefault="008F15BA" w:rsidP="00BD4BC3">
            <w:pPr>
              <w:widowControl/>
              <w:spacing w:line="20" w:lineRule="atLeast"/>
              <w:jc w:val="both"/>
              <w:rPr>
                <w:rFonts w:cs="Times New Roman"/>
                <w:kern w:val="0"/>
                <w:szCs w:val="24"/>
              </w:rPr>
            </w:pPr>
            <w:r w:rsidRPr="0067426E">
              <w:rPr>
                <w:rFonts w:cs="Times New Roman" w:hint="eastAsia"/>
                <w:kern w:val="0"/>
                <w:szCs w:val="24"/>
              </w:rPr>
              <w:t>產品</w:t>
            </w:r>
            <w:r w:rsidR="00064324" w:rsidRPr="0067426E">
              <w:rPr>
                <w:rFonts w:cs="Times New Roman" w:hint="eastAsia"/>
                <w:kern w:val="0"/>
                <w:szCs w:val="24"/>
              </w:rPr>
              <w:t>毛</w:t>
            </w:r>
            <w:r w:rsidRPr="0067426E">
              <w:rPr>
                <w:rFonts w:cs="Times New Roman" w:hint="eastAsia"/>
                <w:kern w:val="0"/>
                <w:szCs w:val="24"/>
              </w:rPr>
              <w:t>重</w:t>
            </w:r>
            <w:r w:rsidRPr="0067426E">
              <w:rPr>
                <w:rFonts w:cs="Times New Roman"/>
                <w:kern w:val="0"/>
                <w:szCs w:val="24"/>
              </w:rPr>
              <w:t>(kg)</w:t>
            </w:r>
          </w:p>
          <w:p w14:paraId="5B6014C2" w14:textId="51AEDBAB" w:rsidR="00B51644" w:rsidRPr="0067426E" w:rsidRDefault="008F15BA" w:rsidP="00BD4BC3">
            <w:pPr>
              <w:widowControl/>
              <w:spacing w:line="20" w:lineRule="atLeast"/>
              <w:jc w:val="both"/>
              <w:rPr>
                <w:rFonts w:cs="Times New Roman"/>
                <w:kern w:val="0"/>
                <w:szCs w:val="24"/>
              </w:rPr>
            </w:pPr>
            <w:r w:rsidRPr="001A1358">
              <w:rPr>
                <w:rFonts w:cs="Times New Roman" w:hint="eastAsia"/>
                <w:kern w:val="0"/>
                <w:szCs w:val="24"/>
              </w:rPr>
              <w:t>(</w:t>
            </w:r>
            <w:r w:rsidR="005F1766" w:rsidRPr="001A1358">
              <w:rPr>
                <w:rFonts w:cs="Times New Roman" w:hint="eastAsia"/>
                <w:kern w:val="0"/>
                <w:szCs w:val="24"/>
              </w:rPr>
              <w:t>不含</w:t>
            </w:r>
            <w:proofErr w:type="gramStart"/>
            <w:r w:rsidR="005F1766" w:rsidRPr="001A1358">
              <w:rPr>
                <w:rFonts w:cs="Times New Roman" w:hint="eastAsia"/>
                <w:kern w:val="0"/>
                <w:szCs w:val="24"/>
              </w:rPr>
              <w:t>棧板</w:t>
            </w:r>
            <w:r w:rsidR="00EE070B" w:rsidRPr="001A1358">
              <w:rPr>
                <w:rFonts w:cs="Times New Roman" w:hint="eastAsia"/>
                <w:kern w:val="0"/>
                <w:szCs w:val="24"/>
              </w:rPr>
              <w:t>重</w:t>
            </w:r>
            <w:proofErr w:type="gramEnd"/>
            <w:r w:rsidR="00EE070B" w:rsidRPr="001A1358">
              <w:rPr>
                <w:rFonts w:cs="Times New Roman" w:hint="eastAsia"/>
                <w:kern w:val="0"/>
                <w:szCs w:val="24"/>
              </w:rPr>
              <w:t>)</w:t>
            </w:r>
          </w:p>
        </w:tc>
        <w:tc>
          <w:tcPr>
            <w:tcW w:w="4394" w:type="dxa"/>
            <w:tcBorders>
              <w:top w:val="nil"/>
              <w:left w:val="nil"/>
              <w:bottom w:val="single" w:sz="4" w:space="0" w:color="auto"/>
              <w:right w:val="single" w:sz="4" w:space="0" w:color="auto"/>
            </w:tcBorders>
            <w:shd w:val="clear" w:color="auto" w:fill="auto"/>
            <w:noWrap/>
          </w:tcPr>
          <w:p w14:paraId="10092F0C" w14:textId="7FE222F7" w:rsidR="00B51644" w:rsidRPr="00CD45D7" w:rsidRDefault="00633CD5" w:rsidP="00CD45D7">
            <w:pPr>
              <w:widowControl/>
              <w:spacing w:line="20" w:lineRule="atLeast"/>
              <w:jc w:val="center"/>
              <w:rPr>
                <w:rFonts w:cs="Times New Roman"/>
                <w:kern w:val="0"/>
                <w:szCs w:val="24"/>
              </w:rPr>
            </w:pPr>
            <w:r w:rsidRPr="00633CD5">
              <w:rPr>
                <w:rFonts w:cs="Times New Roman"/>
                <w:kern w:val="0"/>
                <w:szCs w:val="24"/>
                <w:highlight w:val="yellow"/>
              </w:rPr>
              <w:t>{{</w:t>
            </w:r>
            <w:proofErr w:type="spellStart"/>
            <w:r w:rsidRPr="00633CD5">
              <w:rPr>
                <w:highlight w:val="yellow"/>
              </w:rPr>
              <w:t>G</w:t>
            </w:r>
            <w:r w:rsidRPr="00633CD5">
              <w:rPr>
                <w:rFonts w:cs="Times New Roman"/>
                <w:kern w:val="0"/>
                <w:szCs w:val="24"/>
                <w:highlight w:val="yellow"/>
              </w:rPr>
              <w:t>ross_weight</w:t>
            </w:r>
            <w:proofErr w:type="spellEnd"/>
            <w:r w:rsidRPr="00633CD5">
              <w:rPr>
                <w:rFonts w:cs="Times New Roman"/>
                <w:kern w:val="0"/>
                <w:szCs w:val="24"/>
                <w:highlight w:val="yellow"/>
              </w:rPr>
              <w:t>}}</w:t>
            </w:r>
            <w:r w:rsidR="00275369" w:rsidRPr="00CD45D7">
              <w:rPr>
                <w:rFonts w:cs="Times New Roman" w:hint="eastAsia"/>
                <w:kern w:val="0"/>
                <w:szCs w:val="24"/>
              </w:rPr>
              <w:t xml:space="preserve"> </w:t>
            </w:r>
            <w:r w:rsidR="00B51644" w:rsidRPr="00CD45D7">
              <w:rPr>
                <w:rFonts w:cs="Times New Roman"/>
                <w:kern w:val="0"/>
                <w:szCs w:val="24"/>
              </w:rPr>
              <w:t>kg</w:t>
            </w:r>
          </w:p>
        </w:tc>
      </w:tr>
      <w:tr w:rsidR="00B51644" w:rsidRPr="0067426E" w14:paraId="2DAECD88" w14:textId="77777777" w:rsidTr="00B4639A">
        <w:trPr>
          <w:trHeight w:val="330"/>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6BD4AA52" w14:textId="77777777" w:rsidR="00D948D2" w:rsidRPr="0067426E" w:rsidRDefault="00B51644" w:rsidP="00BD4BC3">
            <w:pPr>
              <w:widowControl/>
              <w:spacing w:line="20" w:lineRule="atLeast"/>
              <w:jc w:val="both"/>
              <w:rPr>
                <w:rFonts w:cs="Times New Roman"/>
                <w:kern w:val="0"/>
                <w:szCs w:val="24"/>
              </w:rPr>
            </w:pPr>
            <w:r w:rsidRPr="0067426E">
              <w:rPr>
                <w:rFonts w:cs="Times New Roman"/>
                <w:kern w:val="0"/>
                <w:szCs w:val="24"/>
              </w:rPr>
              <w:t>耗電量</w:t>
            </w:r>
            <w:r w:rsidRPr="0067426E">
              <w:rPr>
                <w:rFonts w:cs="Times New Roman"/>
                <w:kern w:val="0"/>
                <w:szCs w:val="24"/>
              </w:rPr>
              <w:t>kw</w:t>
            </w:r>
          </w:p>
          <w:p w14:paraId="3ACC21BC" w14:textId="4D4BB111" w:rsidR="00B51644" w:rsidRPr="0067426E" w:rsidRDefault="00B51644" w:rsidP="00BD4BC3">
            <w:pPr>
              <w:widowControl/>
              <w:spacing w:line="20" w:lineRule="atLeast"/>
              <w:jc w:val="both"/>
              <w:rPr>
                <w:rFonts w:cs="Times New Roman"/>
                <w:kern w:val="0"/>
                <w:szCs w:val="24"/>
              </w:rPr>
            </w:pPr>
            <w:r w:rsidRPr="0067426E">
              <w:rPr>
                <w:rFonts w:cs="Times New Roman"/>
                <w:kern w:val="0"/>
                <w:szCs w:val="24"/>
              </w:rPr>
              <w:t>(</w:t>
            </w:r>
            <w:r w:rsidR="00D948D2" w:rsidRPr="0067426E">
              <w:rPr>
                <w:rFonts w:cs="Times New Roman"/>
                <w:kern w:val="0"/>
                <w:szCs w:val="24"/>
              </w:rPr>
              <w:t>Power on/</w:t>
            </w:r>
            <w:r w:rsidRPr="0067426E">
              <w:rPr>
                <w:rFonts w:cs="Times New Roman"/>
                <w:kern w:val="0"/>
                <w:szCs w:val="24"/>
              </w:rPr>
              <w:t>on mode)</w:t>
            </w:r>
          </w:p>
        </w:tc>
        <w:tc>
          <w:tcPr>
            <w:tcW w:w="4394" w:type="dxa"/>
            <w:tcBorders>
              <w:top w:val="nil"/>
              <w:left w:val="nil"/>
              <w:bottom w:val="single" w:sz="4" w:space="0" w:color="auto"/>
              <w:right w:val="single" w:sz="4" w:space="0" w:color="auto"/>
            </w:tcBorders>
            <w:shd w:val="clear" w:color="auto" w:fill="auto"/>
            <w:noWrap/>
          </w:tcPr>
          <w:p w14:paraId="44370A8E" w14:textId="21645BD6" w:rsidR="00B51644" w:rsidRPr="00AC694D" w:rsidRDefault="00633CD5" w:rsidP="00BD4BC3">
            <w:pPr>
              <w:widowControl/>
              <w:spacing w:line="20" w:lineRule="atLeast"/>
              <w:jc w:val="center"/>
              <w:rPr>
                <w:rFonts w:cs="Times New Roman"/>
                <w:kern w:val="0"/>
                <w:szCs w:val="24"/>
                <w:highlight w:val="yellow"/>
              </w:rPr>
            </w:pPr>
            <w:r w:rsidRPr="00CF31C5">
              <w:rPr>
                <w:rFonts w:cs="Times New Roman"/>
                <w:kern w:val="0"/>
                <w:szCs w:val="24"/>
                <w:highlight w:val="yellow"/>
              </w:rPr>
              <w:t>{{Power}}</w:t>
            </w:r>
            <w:r w:rsidR="00926FA4" w:rsidRPr="00926FA4">
              <w:rPr>
                <w:rFonts w:cs="Times New Roman" w:hint="eastAsia"/>
                <w:kern w:val="0"/>
                <w:szCs w:val="24"/>
              </w:rPr>
              <w:t xml:space="preserve"> </w:t>
            </w:r>
            <w:r w:rsidR="00120D20" w:rsidRPr="00926FA4">
              <w:rPr>
                <w:rFonts w:cs="Times New Roman"/>
                <w:kern w:val="0"/>
                <w:szCs w:val="24"/>
              </w:rPr>
              <w:t>kw</w:t>
            </w:r>
          </w:p>
        </w:tc>
      </w:tr>
    </w:tbl>
    <w:p w14:paraId="1D58B364" w14:textId="7C1360D1" w:rsidR="00A139D7" w:rsidRDefault="004E2FB0" w:rsidP="00F03B3B">
      <w:pPr>
        <w:widowControl/>
        <w:spacing w:line="20" w:lineRule="atLeast"/>
        <w:jc w:val="center"/>
        <w:rPr>
          <w:rFonts w:cs="Times New Roman"/>
        </w:rPr>
        <w:sectPr w:rsidR="00A139D7" w:rsidSect="0072790E">
          <w:footerReference w:type="default" r:id="rId25"/>
          <w:pgSz w:w="11900" w:h="16840"/>
          <w:pgMar w:top="1440" w:right="1800" w:bottom="1440" w:left="1800" w:header="851" w:footer="992" w:gutter="0"/>
          <w:cols w:space="425"/>
          <w:docGrid w:type="lines" w:linePitch="360"/>
        </w:sectPr>
      </w:pPr>
      <w:bookmarkStart w:id="27" w:name="_Toc171330372"/>
      <w:bookmarkEnd w:id="26"/>
      <w:r w:rsidRPr="0067426E">
        <w:rPr>
          <w:rFonts w:cs="Times New Roman"/>
          <w:szCs w:val="24"/>
          <w:u w:val="single"/>
        </w:rPr>
        <w:t>表</w:t>
      </w:r>
      <w:r w:rsidRPr="0067426E">
        <w:rPr>
          <w:rFonts w:cs="Times New Roman"/>
          <w:szCs w:val="24"/>
          <w:u w:val="single"/>
        </w:rPr>
        <w:fldChar w:fldCharType="begin"/>
      </w:r>
      <w:r w:rsidRPr="0067426E">
        <w:rPr>
          <w:rFonts w:cs="Times New Roman"/>
          <w:szCs w:val="24"/>
          <w:u w:val="single"/>
        </w:rPr>
        <w:instrText xml:space="preserve"> SEQ </w:instrText>
      </w:r>
      <w:r w:rsidRPr="0067426E">
        <w:rPr>
          <w:rFonts w:cs="Times New Roman"/>
          <w:szCs w:val="24"/>
          <w:u w:val="single"/>
        </w:rPr>
        <w:instrText>表</w:instrText>
      </w:r>
      <w:r w:rsidRPr="0067426E">
        <w:rPr>
          <w:rFonts w:cs="Times New Roman"/>
          <w:szCs w:val="24"/>
          <w:u w:val="single"/>
        </w:rPr>
        <w:instrText xml:space="preserve"> \* ARABIC </w:instrText>
      </w:r>
      <w:r w:rsidRPr="0067426E">
        <w:rPr>
          <w:rFonts w:cs="Times New Roman"/>
          <w:szCs w:val="24"/>
          <w:u w:val="single"/>
        </w:rPr>
        <w:fldChar w:fldCharType="separate"/>
      </w:r>
      <w:r w:rsidR="00153832">
        <w:rPr>
          <w:rFonts w:cs="Times New Roman"/>
          <w:noProof/>
          <w:szCs w:val="24"/>
          <w:u w:val="single"/>
        </w:rPr>
        <w:t>1</w:t>
      </w:r>
      <w:r w:rsidRPr="0067426E">
        <w:rPr>
          <w:rFonts w:cs="Times New Roman"/>
          <w:szCs w:val="24"/>
          <w:u w:val="single"/>
        </w:rPr>
        <w:fldChar w:fldCharType="end"/>
      </w:r>
      <w:r w:rsidRPr="0067426E">
        <w:rPr>
          <w:rFonts w:cs="Times New Roman"/>
          <w:szCs w:val="24"/>
          <w:u w:val="single"/>
        </w:rPr>
        <w:t>、產品</w:t>
      </w:r>
      <w:r w:rsidRPr="00F56C50">
        <w:rPr>
          <w:rFonts w:cs="Times New Roman"/>
          <w:szCs w:val="24"/>
          <w:u w:val="single"/>
        </w:rPr>
        <w:t>規格表</w:t>
      </w:r>
      <w:bookmarkEnd w:id="27"/>
    </w:p>
    <w:p w14:paraId="743822E6" w14:textId="37239C94" w:rsidR="00AA326B" w:rsidRPr="00692303" w:rsidRDefault="00AA326B" w:rsidP="00BD4BC3">
      <w:pPr>
        <w:widowControl/>
        <w:spacing w:line="20" w:lineRule="atLeast"/>
        <w:rPr>
          <w:rFonts w:cs="Times New Roman"/>
        </w:rPr>
      </w:pPr>
    </w:p>
    <w:p w14:paraId="11DABA83" w14:textId="4E7F5522" w:rsidR="001A000E" w:rsidRPr="00692303" w:rsidRDefault="001A000E" w:rsidP="00BD4BC3">
      <w:pPr>
        <w:pStyle w:val="1"/>
        <w:spacing w:line="20" w:lineRule="atLeast"/>
        <w:rPr>
          <w:szCs w:val="36"/>
        </w:rPr>
      </w:pPr>
      <w:bookmarkStart w:id="28" w:name="_Toc513930191"/>
      <w:bookmarkStart w:id="29" w:name="_Toc514028965"/>
      <w:bookmarkStart w:id="30" w:name="_Toc197963293"/>
      <w:r w:rsidRPr="00692303">
        <w:rPr>
          <w:szCs w:val="36"/>
        </w:rPr>
        <w:t>第三章</w:t>
      </w:r>
      <w:r w:rsidR="00AF4FA7">
        <w:rPr>
          <w:szCs w:val="36"/>
        </w:rPr>
        <w:tab/>
      </w:r>
      <w:r w:rsidRPr="00692303">
        <w:rPr>
          <w:szCs w:val="36"/>
        </w:rPr>
        <w:t>系統邊界</w:t>
      </w:r>
      <w:bookmarkEnd w:id="28"/>
      <w:bookmarkEnd w:id="29"/>
      <w:bookmarkEnd w:id="30"/>
    </w:p>
    <w:p w14:paraId="0F31F5FB" w14:textId="77777777" w:rsidR="00280FCF" w:rsidRPr="00692303" w:rsidRDefault="00280FCF" w:rsidP="00BD4BC3">
      <w:pPr>
        <w:pStyle w:val="a3"/>
        <w:spacing w:line="20" w:lineRule="atLeast"/>
        <w:jc w:val="left"/>
        <w:rPr>
          <w:rFonts w:ascii="Times New Roman" w:eastAsia="標楷體" w:hAnsi="Times New Roman"/>
        </w:rPr>
      </w:pPr>
      <w:bookmarkStart w:id="31" w:name="_Toc513930192"/>
      <w:bookmarkStart w:id="32" w:name="_Toc514028966"/>
      <w:bookmarkStart w:id="33" w:name="_Toc197963294"/>
      <w:bookmarkStart w:id="34" w:name="_Toc513930193"/>
      <w:bookmarkStart w:id="35" w:name="_Toc514028967"/>
      <w:r w:rsidRPr="00692303">
        <w:rPr>
          <w:rFonts w:ascii="Times New Roman" w:eastAsia="標楷體" w:hAnsi="Times New Roman"/>
        </w:rPr>
        <w:t>3.1</w:t>
      </w:r>
      <w:r w:rsidR="00352A3A" w:rsidRPr="00692303">
        <w:rPr>
          <w:rFonts w:ascii="Times New Roman" w:eastAsia="標楷體" w:hAnsi="Times New Roman"/>
        </w:rPr>
        <w:t>系統</w:t>
      </w:r>
      <w:r w:rsidRPr="00692303">
        <w:rPr>
          <w:rFonts w:ascii="Times New Roman" w:eastAsia="標楷體" w:hAnsi="Times New Roman"/>
        </w:rPr>
        <w:t>邊界定義</w:t>
      </w:r>
      <w:bookmarkEnd w:id="31"/>
      <w:bookmarkEnd w:id="32"/>
      <w:bookmarkEnd w:id="33"/>
    </w:p>
    <w:p w14:paraId="02EAD4F3" w14:textId="7E5138EF" w:rsidR="00714DF4" w:rsidRDefault="00E9301A" w:rsidP="00714DF4">
      <w:pPr>
        <w:spacing w:line="20" w:lineRule="atLeast"/>
        <w:ind w:firstLine="480"/>
        <w:rPr>
          <w:rFonts w:cs="Times New Roman"/>
          <w:sz w:val="26"/>
          <w:szCs w:val="26"/>
        </w:rPr>
      </w:pPr>
      <w:r w:rsidRPr="00E9301A">
        <w:rPr>
          <w:rFonts w:cs="Times New Roman" w:hint="eastAsia"/>
          <w:sz w:val="26"/>
          <w:szCs w:val="26"/>
        </w:rPr>
        <w:t>網路介面控制器</w:t>
      </w:r>
      <w:r w:rsidR="00352A3A" w:rsidRPr="00692303">
        <w:rPr>
          <w:rFonts w:cs="Times New Roman"/>
          <w:sz w:val="26"/>
          <w:szCs w:val="26"/>
        </w:rPr>
        <w:t>的系統界限</w:t>
      </w:r>
      <w:r w:rsidR="00352A3A" w:rsidRPr="00B561B5">
        <w:rPr>
          <w:rFonts w:cs="Times New Roman"/>
          <w:sz w:val="26"/>
          <w:szCs w:val="26"/>
        </w:rPr>
        <w:t>，包括</w:t>
      </w:r>
      <w:r w:rsidR="00352A3A" w:rsidRPr="00B561B5">
        <w:rPr>
          <w:rFonts w:cs="Times New Roman"/>
          <w:sz w:val="26"/>
          <w:szCs w:val="26"/>
        </w:rPr>
        <w:t>:</w:t>
      </w:r>
      <w:r w:rsidR="0002036A" w:rsidRPr="00B561B5">
        <w:rPr>
          <w:rFonts w:cs="Times New Roman"/>
          <w:sz w:val="26"/>
          <w:szCs w:val="26"/>
        </w:rPr>
        <w:t>原物料、產品製造、產品配銷</w:t>
      </w:r>
      <w:r w:rsidR="00352A3A" w:rsidRPr="00B561B5">
        <w:rPr>
          <w:rFonts w:cs="Times New Roman"/>
          <w:sz w:val="26"/>
          <w:szCs w:val="26"/>
        </w:rPr>
        <w:t>、</w:t>
      </w:r>
      <w:r w:rsidR="00352A3A" w:rsidRPr="00692303">
        <w:rPr>
          <w:rFonts w:cs="Times New Roman"/>
          <w:sz w:val="26"/>
          <w:szCs w:val="26"/>
        </w:rPr>
        <w:t>產品使用、回收</w:t>
      </w:r>
      <w:r w:rsidR="00352A3A" w:rsidRPr="00692303">
        <w:rPr>
          <w:rFonts w:cs="Times New Roman"/>
          <w:sz w:val="26"/>
          <w:szCs w:val="26"/>
        </w:rPr>
        <w:t>/</w:t>
      </w:r>
      <w:r w:rsidR="00352A3A" w:rsidRPr="00692303">
        <w:rPr>
          <w:rFonts w:cs="Times New Roman"/>
          <w:sz w:val="26"/>
          <w:szCs w:val="26"/>
        </w:rPr>
        <w:t>廢棄，如圖</w:t>
      </w:r>
      <w:r w:rsidR="00352A3A" w:rsidRPr="00692303">
        <w:rPr>
          <w:rFonts w:cs="Times New Roman"/>
          <w:sz w:val="26"/>
          <w:szCs w:val="26"/>
        </w:rPr>
        <w:t>2</w:t>
      </w:r>
      <w:r w:rsidR="00352A3A" w:rsidRPr="00692303">
        <w:rPr>
          <w:rFonts w:cs="Times New Roman"/>
          <w:sz w:val="26"/>
          <w:szCs w:val="26"/>
        </w:rPr>
        <w:t>所示。</w:t>
      </w:r>
    </w:p>
    <w:p w14:paraId="1810AF17" w14:textId="2B414A17" w:rsidR="00714DF4" w:rsidRDefault="001C5B8F" w:rsidP="00120D20">
      <w:pPr>
        <w:spacing w:line="20" w:lineRule="atLeast"/>
        <w:jc w:val="center"/>
        <w:rPr>
          <w:rFonts w:cs="Times New Roman"/>
          <w:sz w:val="26"/>
          <w:szCs w:val="26"/>
        </w:rPr>
      </w:pPr>
      <w:commentRangeStart w:id="36"/>
      <w:commentRangeEnd w:id="36"/>
      <w:r>
        <w:rPr>
          <w:rStyle w:val="af4"/>
        </w:rPr>
        <w:commentReference w:id="36"/>
      </w:r>
      <w:r w:rsidR="003046F3" w:rsidRPr="003046F3">
        <w:rPr>
          <w:rFonts w:cs="Times New Roman"/>
          <w:noProof/>
          <w:sz w:val="26"/>
          <w:szCs w:val="26"/>
        </w:rPr>
        <w:drawing>
          <wp:inline distT="0" distB="0" distL="0" distR="0" wp14:anchorId="722AB14E" wp14:editId="567525D3">
            <wp:extent cx="6532096" cy="3333750"/>
            <wp:effectExtent l="0" t="0" r="254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rotWithShape="1">
                    <a:blip r:embed="rId26" cstate="print">
                      <a:extLst>
                        <a:ext uri="{28A0092B-C50C-407E-A947-70E740481C1C}">
                          <a14:useLocalDpi xmlns:a14="http://schemas.microsoft.com/office/drawing/2010/main" val="0"/>
                        </a:ext>
                      </a:extLst>
                    </a:blip>
                    <a:srcRect b="27825"/>
                    <a:stretch/>
                  </pic:blipFill>
                  <pic:spPr bwMode="auto">
                    <a:xfrm>
                      <a:off x="0" y="0"/>
                      <a:ext cx="6546317" cy="3341008"/>
                    </a:xfrm>
                    <a:prstGeom prst="rect">
                      <a:avLst/>
                    </a:prstGeom>
                    <a:ln>
                      <a:noFill/>
                    </a:ln>
                    <a:extLst>
                      <a:ext uri="{53640926-AAD7-44D8-BBD7-CCE9431645EC}">
                        <a14:shadowObscured xmlns:a14="http://schemas.microsoft.com/office/drawing/2010/main"/>
                      </a:ext>
                    </a:extLst>
                  </pic:spPr>
                </pic:pic>
              </a:graphicData>
            </a:graphic>
          </wp:inline>
        </w:drawing>
      </w:r>
    </w:p>
    <w:p w14:paraId="0C623CFF" w14:textId="5DD038E6" w:rsidR="00714DF4" w:rsidRPr="00692303" w:rsidRDefault="00714DF4" w:rsidP="00120D20">
      <w:pPr>
        <w:spacing w:line="20" w:lineRule="atLeast"/>
        <w:jc w:val="center"/>
        <w:rPr>
          <w:rFonts w:cs="Times New Roman"/>
          <w:sz w:val="26"/>
          <w:szCs w:val="26"/>
        </w:rPr>
      </w:pPr>
    </w:p>
    <w:p w14:paraId="6E015F48" w14:textId="7C88B1D4" w:rsidR="00280FCF" w:rsidRPr="00B561B5" w:rsidRDefault="00282441" w:rsidP="00BD4BC3">
      <w:pPr>
        <w:pStyle w:val="af0"/>
        <w:spacing w:line="20" w:lineRule="atLeast"/>
        <w:rPr>
          <w:rFonts w:cs="Times New Roman"/>
          <w:sz w:val="24"/>
        </w:rPr>
      </w:pPr>
      <w:bookmarkStart w:id="37" w:name="_Toc8304298"/>
      <w:bookmarkStart w:id="38" w:name="_Toc198209934"/>
      <w:r w:rsidRPr="00B561B5">
        <w:rPr>
          <w:rFonts w:cs="Times New Roman"/>
          <w:sz w:val="24"/>
        </w:rPr>
        <w:t>圖</w:t>
      </w:r>
      <w:r w:rsidRPr="00B561B5">
        <w:rPr>
          <w:rFonts w:cs="Times New Roman"/>
          <w:sz w:val="24"/>
        </w:rPr>
        <w:fldChar w:fldCharType="begin"/>
      </w:r>
      <w:r w:rsidRPr="00B561B5">
        <w:rPr>
          <w:rFonts w:cs="Times New Roman"/>
          <w:sz w:val="24"/>
        </w:rPr>
        <w:instrText xml:space="preserve"> SEQ </w:instrText>
      </w:r>
      <w:r w:rsidRPr="00B561B5">
        <w:rPr>
          <w:rFonts w:cs="Times New Roman"/>
          <w:sz w:val="24"/>
        </w:rPr>
        <w:instrText>圖</w:instrText>
      </w:r>
      <w:r w:rsidRPr="00B561B5">
        <w:rPr>
          <w:rFonts w:cs="Times New Roman"/>
          <w:sz w:val="24"/>
        </w:rPr>
        <w:instrText xml:space="preserve"> \* ARABIC </w:instrText>
      </w:r>
      <w:r w:rsidRPr="00B561B5">
        <w:rPr>
          <w:rFonts w:cs="Times New Roman"/>
          <w:sz w:val="24"/>
        </w:rPr>
        <w:fldChar w:fldCharType="separate"/>
      </w:r>
      <w:r w:rsidR="009F5852">
        <w:rPr>
          <w:rFonts w:cs="Times New Roman"/>
          <w:noProof/>
          <w:sz w:val="24"/>
        </w:rPr>
        <w:t>2</w:t>
      </w:r>
      <w:r w:rsidRPr="00B561B5">
        <w:rPr>
          <w:rFonts w:cs="Times New Roman"/>
          <w:sz w:val="24"/>
        </w:rPr>
        <w:fldChar w:fldCharType="end"/>
      </w:r>
      <w:r w:rsidRPr="00B561B5">
        <w:rPr>
          <w:rFonts w:cs="Times New Roman"/>
          <w:sz w:val="24"/>
        </w:rPr>
        <w:t>、主要產品系統界線</w:t>
      </w:r>
      <w:bookmarkEnd w:id="37"/>
      <w:bookmarkEnd w:id="38"/>
    </w:p>
    <w:p w14:paraId="45B13502" w14:textId="77777777" w:rsidR="00280FCF" w:rsidRPr="00692303" w:rsidRDefault="00280FCF" w:rsidP="00BD4BC3">
      <w:pPr>
        <w:spacing w:line="20" w:lineRule="atLeast"/>
        <w:rPr>
          <w:rFonts w:cs="Times New Roman"/>
        </w:rPr>
      </w:pPr>
    </w:p>
    <w:p w14:paraId="3A4B5E46" w14:textId="02863FDC" w:rsidR="00280FCF" w:rsidRDefault="00280FCF" w:rsidP="00BD4BC3">
      <w:pPr>
        <w:spacing w:line="20" w:lineRule="atLeast"/>
        <w:ind w:firstLineChars="200" w:firstLine="520"/>
        <w:jc w:val="both"/>
        <w:rPr>
          <w:rFonts w:cs="Times New Roman"/>
          <w:sz w:val="26"/>
          <w:szCs w:val="26"/>
        </w:rPr>
      </w:pPr>
      <w:r w:rsidRPr="00692303">
        <w:rPr>
          <w:rFonts w:cs="Times New Roman"/>
          <w:sz w:val="26"/>
          <w:szCs w:val="26"/>
        </w:rPr>
        <w:t>在</w:t>
      </w:r>
      <w:r w:rsidRPr="00692303">
        <w:rPr>
          <w:rFonts w:cs="Times New Roman"/>
          <w:sz w:val="26"/>
          <w:szCs w:val="26"/>
        </w:rPr>
        <w:t>LCA</w:t>
      </w:r>
      <w:r w:rsidRPr="00692303">
        <w:rPr>
          <w:rFonts w:cs="Times New Roman"/>
          <w:sz w:val="26"/>
          <w:szCs w:val="26"/>
        </w:rPr>
        <w:t>中各階段需要盤查計算的項目如下</w:t>
      </w:r>
      <w:r w:rsidR="004E2FB0">
        <w:rPr>
          <w:rFonts w:cs="Times New Roman" w:hint="eastAsia"/>
          <w:sz w:val="26"/>
          <w:szCs w:val="26"/>
        </w:rPr>
        <w:t>：</w:t>
      </w:r>
    </w:p>
    <w:p w14:paraId="4655C30A" w14:textId="0CCE36AD" w:rsidR="004E2FB0" w:rsidRPr="00692303" w:rsidRDefault="004E2FB0" w:rsidP="00BD4BC3">
      <w:pPr>
        <w:spacing w:line="20" w:lineRule="atLeast"/>
        <w:ind w:firstLineChars="200" w:firstLine="520"/>
        <w:jc w:val="both"/>
        <w:rPr>
          <w:rFonts w:cs="Times New Roman"/>
          <w:sz w:val="26"/>
          <w:szCs w:val="26"/>
        </w:rPr>
      </w:pPr>
    </w:p>
    <w:p w14:paraId="786C8762" w14:textId="5CAE4DF6" w:rsidR="00280FCF" w:rsidRPr="00692303" w:rsidRDefault="00280FCF" w:rsidP="004E2FB0">
      <w:pPr>
        <w:pStyle w:val="a9"/>
        <w:numPr>
          <w:ilvl w:val="0"/>
          <w:numId w:val="16"/>
        </w:numPr>
        <w:spacing w:line="20" w:lineRule="atLeast"/>
        <w:ind w:leftChars="100" w:left="720"/>
        <w:jc w:val="both"/>
        <w:rPr>
          <w:rFonts w:cs="Times New Roman"/>
          <w:sz w:val="26"/>
          <w:szCs w:val="26"/>
        </w:rPr>
      </w:pPr>
      <w:r w:rsidRPr="00692303">
        <w:rPr>
          <w:rFonts w:cs="Times New Roman"/>
          <w:sz w:val="26"/>
          <w:szCs w:val="26"/>
        </w:rPr>
        <w:t>原物料取得階段</w:t>
      </w:r>
      <w:r w:rsidR="00306183">
        <w:rPr>
          <w:rFonts w:cs="Times New Roman" w:hint="eastAsia"/>
          <w:sz w:val="26"/>
          <w:szCs w:val="26"/>
        </w:rPr>
        <w:t>：</w:t>
      </w:r>
      <w:r w:rsidRPr="00692303">
        <w:rPr>
          <w:rFonts w:cs="Times New Roman"/>
          <w:sz w:val="26"/>
          <w:szCs w:val="26"/>
        </w:rPr>
        <w:t>包括</w:t>
      </w:r>
      <w:r w:rsidRPr="00692303">
        <w:rPr>
          <w:rFonts w:ascii="Cambria Math" w:hAnsi="Cambria Math" w:cs="Cambria Math"/>
          <w:sz w:val="26"/>
          <w:szCs w:val="26"/>
        </w:rPr>
        <w:t>①</w:t>
      </w:r>
      <w:r w:rsidRPr="00692303">
        <w:rPr>
          <w:rFonts w:cs="Times New Roman"/>
          <w:sz w:val="26"/>
          <w:szCs w:val="26"/>
        </w:rPr>
        <w:t>在產品製造過程投入之原物料、輔助原物料，以及所使用的包裝材料</w:t>
      </w:r>
      <w:r w:rsidRPr="00692303">
        <w:rPr>
          <w:rFonts w:cs="Times New Roman"/>
          <w:sz w:val="26"/>
          <w:szCs w:val="26"/>
        </w:rPr>
        <w:t>(</w:t>
      </w:r>
      <w:r w:rsidRPr="00692303">
        <w:rPr>
          <w:rFonts w:cs="Times New Roman"/>
          <w:sz w:val="26"/>
          <w:szCs w:val="26"/>
        </w:rPr>
        <w:t>包材</w:t>
      </w:r>
      <w:r w:rsidRPr="00692303">
        <w:rPr>
          <w:rFonts w:cs="Times New Roman"/>
          <w:sz w:val="26"/>
          <w:szCs w:val="26"/>
        </w:rPr>
        <w:t>)</w:t>
      </w:r>
      <w:r w:rsidRPr="00692303">
        <w:rPr>
          <w:rFonts w:cs="Times New Roman"/>
          <w:sz w:val="26"/>
          <w:szCs w:val="26"/>
        </w:rPr>
        <w:t>等</w:t>
      </w:r>
      <w:r w:rsidR="00306183" w:rsidRPr="000A155C">
        <w:rPr>
          <w:rFonts w:cs="Times New Roman"/>
          <w:sz w:val="26"/>
          <w:szCs w:val="26"/>
        </w:rPr>
        <w:t>；</w:t>
      </w:r>
      <w:r w:rsidRPr="00692303">
        <w:rPr>
          <w:rFonts w:cs="Times New Roman"/>
          <w:sz w:val="26"/>
          <w:szCs w:val="26"/>
        </w:rPr>
        <w:t>從原料開採到生產製造完畢為止。</w:t>
      </w:r>
      <w:r w:rsidRPr="00692303">
        <w:rPr>
          <w:rFonts w:ascii="Cambria Math" w:hAnsi="Cambria Math" w:cs="Cambria Math"/>
          <w:sz w:val="26"/>
          <w:szCs w:val="26"/>
        </w:rPr>
        <w:t>②</w:t>
      </w:r>
      <w:r w:rsidRPr="00692303">
        <w:rPr>
          <w:rFonts w:cs="Times New Roman"/>
          <w:sz w:val="26"/>
          <w:szCs w:val="26"/>
        </w:rPr>
        <w:t>原物料、輔助原物料、包材及能資源運送到盤查對象工廠為止之運輸資訊。</w:t>
      </w:r>
    </w:p>
    <w:p w14:paraId="7692A047" w14:textId="25F1BC6C" w:rsidR="00280FCF" w:rsidRPr="006E5DB3" w:rsidRDefault="00280FCF" w:rsidP="004E2FB0">
      <w:pPr>
        <w:pStyle w:val="a9"/>
        <w:numPr>
          <w:ilvl w:val="0"/>
          <w:numId w:val="16"/>
        </w:numPr>
        <w:spacing w:line="20" w:lineRule="atLeast"/>
        <w:ind w:leftChars="100" w:left="720"/>
        <w:jc w:val="both"/>
        <w:rPr>
          <w:rFonts w:cs="Times New Roman"/>
          <w:sz w:val="26"/>
          <w:szCs w:val="26"/>
        </w:rPr>
      </w:pPr>
      <w:commentRangeStart w:id="39"/>
      <w:r w:rsidRPr="006E5DB3">
        <w:rPr>
          <w:rFonts w:cs="Times New Roman" w:hint="eastAsia"/>
          <w:sz w:val="26"/>
          <w:szCs w:val="26"/>
        </w:rPr>
        <w:t>生產製造階段</w:t>
      </w:r>
      <w:r w:rsidRPr="006E5DB3">
        <w:rPr>
          <w:rFonts w:cs="Times New Roman"/>
          <w:sz w:val="26"/>
          <w:szCs w:val="26"/>
        </w:rPr>
        <w:t>:</w:t>
      </w:r>
      <w:r w:rsidRPr="006E5DB3">
        <w:rPr>
          <w:rFonts w:cs="Times New Roman" w:hint="eastAsia"/>
          <w:sz w:val="26"/>
          <w:szCs w:val="26"/>
        </w:rPr>
        <w:t>包括</w:t>
      </w:r>
      <w:r w:rsidRPr="006E5DB3">
        <w:rPr>
          <w:rFonts w:ascii="Cambria Math" w:hAnsi="Cambria Math" w:cs="Cambria Math" w:hint="eastAsia"/>
          <w:sz w:val="26"/>
          <w:szCs w:val="26"/>
        </w:rPr>
        <w:t>①</w:t>
      </w:r>
      <w:r w:rsidRPr="006E5DB3">
        <w:rPr>
          <w:rFonts w:cs="Times New Roman" w:hint="eastAsia"/>
          <w:sz w:val="26"/>
          <w:szCs w:val="26"/>
        </w:rPr>
        <w:t>標的物產品製造過程使用的能資源。</w:t>
      </w:r>
      <w:r w:rsidRPr="006E5DB3">
        <w:rPr>
          <w:rFonts w:ascii="Cambria Math" w:hAnsi="Cambria Math" w:cs="Cambria Math" w:hint="eastAsia"/>
          <w:sz w:val="26"/>
          <w:szCs w:val="26"/>
        </w:rPr>
        <w:t>②</w:t>
      </w:r>
      <w:r w:rsidRPr="006E5DB3">
        <w:rPr>
          <w:rFonts w:cs="Times New Roman" w:hint="eastAsia"/>
          <w:sz w:val="26"/>
          <w:szCs w:val="26"/>
        </w:rPr>
        <w:t>全廠性投入的能資源、純水製造、廢水廢氣投入處理、冷媒。</w:t>
      </w:r>
      <w:r w:rsidRPr="006E5DB3">
        <w:rPr>
          <w:rFonts w:ascii="Cambria Math" w:hAnsi="Cambria Math" w:cs="Cambria Math" w:hint="eastAsia"/>
          <w:sz w:val="26"/>
          <w:szCs w:val="26"/>
        </w:rPr>
        <w:t>③</w:t>
      </w:r>
      <w:r w:rsidRPr="006E5DB3">
        <w:rPr>
          <w:rFonts w:cs="Times New Roman" w:hint="eastAsia"/>
          <w:sz w:val="26"/>
          <w:szCs w:val="26"/>
        </w:rPr>
        <w:t>製造標的物產品而產生的空污、水</w:t>
      </w:r>
      <w:r w:rsidR="005F2ECB" w:rsidRPr="006E5DB3">
        <w:rPr>
          <w:rFonts w:cs="Times New Roman" w:hint="eastAsia"/>
          <w:sz w:val="26"/>
          <w:szCs w:val="26"/>
        </w:rPr>
        <w:t>污</w:t>
      </w:r>
      <w:r w:rsidRPr="006E5DB3">
        <w:rPr>
          <w:rFonts w:cs="Times New Roman"/>
          <w:sz w:val="26"/>
          <w:szCs w:val="26"/>
        </w:rPr>
        <w:t>(</w:t>
      </w:r>
      <w:r w:rsidRPr="006E5DB3">
        <w:rPr>
          <w:rFonts w:cs="Times New Roman" w:hint="eastAsia"/>
          <w:sz w:val="26"/>
          <w:szCs w:val="26"/>
        </w:rPr>
        <w:t>包含非法令管制項目的逸散</w:t>
      </w:r>
      <w:r w:rsidRPr="006E5DB3">
        <w:rPr>
          <w:rFonts w:cs="Times New Roman"/>
          <w:sz w:val="26"/>
          <w:szCs w:val="26"/>
        </w:rPr>
        <w:t>)</w:t>
      </w:r>
      <w:r w:rsidRPr="006E5DB3">
        <w:rPr>
          <w:rFonts w:cs="Times New Roman" w:hint="eastAsia"/>
          <w:sz w:val="26"/>
          <w:szCs w:val="26"/>
        </w:rPr>
        <w:t>與廢棄物的清除與處理。</w:t>
      </w:r>
      <w:commentRangeEnd w:id="39"/>
      <w:r w:rsidR="00826F26" w:rsidRPr="008C5114">
        <w:rPr>
          <w:rStyle w:val="af4"/>
        </w:rPr>
        <w:commentReference w:id="39"/>
      </w:r>
    </w:p>
    <w:p w14:paraId="5171EC73" w14:textId="72CFC357" w:rsidR="004D77DA" w:rsidRPr="000A155C" w:rsidRDefault="0002036A" w:rsidP="004E2FB0">
      <w:pPr>
        <w:pStyle w:val="a9"/>
        <w:numPr>
          <w:ilvl w:val="0"/>
          <w:numId w:val="16"/>
        </w:numPr>
        <w:spacing w:line="20" w:lineRule="atLeast"/>
        <w:ind w:leftChars="100" w:left="720"/>
        <w:jc w:val="both"/>
        <w:rPr>
          <w:rFonts w:cs="Times New Roman"/>
          <w:sz w:val="26"/>
          <w:szCs w:val="26"/>
        </w:rPr>
      </w:pPr>
      <w:r w:rsidRPr="000A155C">
        <w:rPr>
          <w:rFonts w:cs="Times New Roman"/>
          <w:sz w:val="26"/>
          <w:szCs w:val="26"/>
        </w:rPr>
        <w:t>配</w:t>
      </w:r>
      <w:r w:rsidR="004D77DA" w:rsidRPr="000A155C">
        <w:rPr>
          <w:rFonts w:cs="Times New Roman"/>
          <w:sz w:val="26"/>
          <w:szCs w:val="26"/>
        </w:rPr>
        <w:t>送與</w:t>
      </w:r>
      <w:r w:rsidRPr="000A155C">
        <w:rPr>
          <w:rFonts w:cs="Times New Roman"/>
          <w:sz w:val="26"/>
          <w:szCs w:val="26"/>
        </w:rPr>
        <w:t>銷</w:t>
      </w:r>
      <w:r w:rsidR="004D77DA" w:rsidRPr="000A155C">
        <w:rPr>
          <w:rFonts w:cs="Times New Roman"/>
          <w:sz w:val="26"/>
          <w:szCs w:val="26"/>
        </w:rPr>
        <w:t>售階段</w:t>
      </w:r>
      <w:r w:rsidR="00306183">
        <w:rPr>
          <w:rFonts w:cs="Times New Roman" w:hint="eastAsia"/>
          <w:sz w:val="26"/>
          <w:szCs w:val="26"/>
        </w:rPr>
        <w:t>：</w:t>
      </w:r>
    </w:p>
    <w:p w14:paraId="5FB1517C" w14:textId="77777777" w:rsidR="004D77DA" w:rsidRPr="000A155C" w:rsidRDefault="004D77DA" w:rsidP="009D7AED">
      <w:pPr>
        <w:pStyle w:val="a9"/>
        <w:spacing w:line="20" w:lineRule="atLeast"/>
        <w:ind w:leftChars="296" w:left="991" w:hangingChars="108" w:hanging="281"/>
        <w:rPr>
          <w:rFonts w:cs="Times New Roman"/>
          <w:sz w:val="26"/>
          <w:szCs w:val="26"/>
        </w:rPr>
      </w:pPr>
      <w:r w:rsidRPr="000A155C">
        <w:rPr>
          <w:rFonts w:cs="Times New Roman"/>
          <w:sz w:val="26"/>
          <w:szCs w:val="26"/>
        </w:rPr>
        <w:t xml:space="preserve">- </w:t>
      </w:r>
      <w:r w:rsidRPr="000A155C">
        <w:rPr>
          <w:rFonts w:cs="Times New Roman"/>
          <w:sz w:val="26"/>
          <w:szCs w:val="26"/>
        </w:rPr>
        <w:t>產品運送至配銷點或經銷商指定地點之運輸；</w:t>
      </w:r>
    </w:p>
    <w:p w14:paraId="308FFB0F" w14:textId="77777777" w:rsidR="004D77DA" w:rsidRPr="000A155C" w:rsidRDefault="004D77DA" w:rsidP="009D7AED">
      <w:pPr>
        <w:pStyle w:val="a9"/>
        <w:spacing w:line="20" w:lineRule="atLeast"/>
        <w:ind w:leftChars="296" w:left="991" w:hangingChars="108" w:hanging="281"/>
        <w:rPr>
          <w:rFonts w:cs="Times New Roman"/>
          <w:sz w:val="26"/>
          <w:szCs w:val="26"/>
        </w:rPr>
      </w:pPr>
      <w:r w:rsidRPr="000A155C">
        <w:rPr>
          <w:rFonts w:cs="Times New Roman"/>
          <w:sz w:val="26"/>
          <w:szCs w:val="26"/>
        </w:rPr>
        <w:t xml:space="preserve">- </w:t>
      </w:r>
      <w:r w:rsidRPr="000A155C">
        <w:rPr>
          <w:rFonts w:cs="Times New Roman"/>
          <w:sz w:val="26"/>
          <w:szCs w:val="26"/>
        </w:rPr>
        <w:t>銷售過程之能資源投入與廢棄物排放，係屬志願性盤查；</w:t>
      </w:r>
      <w:r w:rsidRPr="000A155C">
        <w:rPr>
          <w:rFonts w:cs="Times New Roman"/>
          <w:sz w:val="26"/>
          <w:szCs w:val="26"/>
        </w:rPr>
        <w:t xml:space="preserve"> </w:t>
      </w:r>
    </w:p>
    <w:p w14:paraId="6A935DBD" w14:textId="1E9F2F57" w:rsidR="004D77DA" w:rsidRPr="000A155C" w:rsidRDefault="004D77DA" w:rsidP="009D7AED">
      <w:pPr>
        <w:pStyle w:val="a9"/>
        <w:spacing w:line="20" w:lineRule="atLeast"/>
        <w:ind w:leftChars="296" w:left="991" w:hangingChars="108" w:hanging="281"/>
        <w:rPr>
          <w:rFonts w:cs="Times New Roman"/>
          <w:sz w:val="26"/>
          <w:szCs w:val="26"/>
        </w:rPr>
      </w:pPr>
      <w:r w:rsidRPr="000A155C">
        <w:rPr>
          <w:rFonts w:cs="Times New Roman"/>
          <w:sz w:val="26"/>
          <w:szCs w:val="26"/>
        </w:rPr>
        <w:t xml:space="preserve">- </w:t>
      </w:r>
      <w:r w:rsidRPr="000A155C">
        <w:rPr>
          <w:rFonts w:cs="Times New Roman"/>
          <w:sz w:val="26"/>
          <w:szCs w:val="26"/>
        </w:rPr>
        <w:t>及由銷售點至使用者之運輸過程，係屬志願性盤查。</w:t>
      </w:r>
    </w:p>
    <w:p w14:paraId="31A5C413" w14:textId="77777777" w:rsidR="006D07E4" w:rsidRPr="000A155C" w:rsidRDefault="0002036A" w:rsidP="004E2FB0">
      <w:pPr>
        <w:pStyle w:val="a9"/>
        <w:numPr>
          <w:ilvl w:val="0"/>
          <w:numId w:val="16"/>
        </w:numPr>
        <w:spacing w:line="20" w:lineRule="atLeast"/>
        <w:ind w:leftChars="100" w:left="720"/>
        <w:jc w:val="both"/>
        <w:rPr>
          <w:rFonts w:cs="Times New Roman"/>
          <w:sz w:val="26"/>
          <w:szCs w:val="26"/>
        </w:rPr>
      </w:pPr>
      <w:r w:rsidRPr="000A155C">
        <w:rPr>
          <w:rFonts w:cs="Times New Roman"/>
          <w:sz w:val="26"/>
          <w:szCs w:val="26"/>
        </w:rPr>
        <w:t>使用</w:t>
      </w:r>
      <w:r w:rsidR="004D77DA" w:rsidRPr="000A155C">
        <w:rPr>
          <w:rFonts w:cs="Times New Roman"/>
          <w:sz w:val="26"/>
          <w:szCs w:val="26"/>
        </w:rPr>
        <w:t>階段</w:t>
      </w:r>
      <w:r w:rsidR="004D77DA" w:rsidRPr="000A155C">
        <w:rPr>
          <w:rFonts w:cs="Times New Roman"/>
          <w:sz w:val="26"/>
          <w:szCs w:val="26"/>
        </w:rPr>
        <w:t>:</w:t>
      </w:r>
    </w:p>
    <w:p w14:paraId="35FE2A99" w14:textId="7825E295" w:rsidR="006D07E4" w:rsidRPr="009D7AED" w:rsidRDefault="004D77DA" w:rsidP="004E2FB0">
      <w:pPr>
        <w:pStyle w:val="a9"/>
        <w:spacing w:line="20" w:lineRule="atLeast"/>
        <w:ind w:leftChars="100" w:left="240"/>
        <w:jc w:val="both"/>
        <w:rPr>
          <w:rFonts w:cs="Times New Roman"/>
          <w:sz w:val="26"/>
          <w:szCs w:val="26"/>
        </w:rPr>
      </w:pPr>
      <w:r w:rsidRPr="009D7AED">
        <w:rPr>
          <w:rFonts w:cs="Times New Roman" w:hint="eastAsia"/>
          <w:sz w:val="26"/>
          <w:szCs w:val="26"/>
        </w:rPr>
        <w:t>有關</w:t>
      </w:r>
      <w:r w:rsidR="000A155C" w:rsidRPr="009D7AED">
        <w:rPr>
          <w:rFonts w:cs="Times New Roman" w:hint="eastAsia"/>
          <w:sz w:val="26"/>
          <w:szCs w:val="26"/>
        </w:rPr>
        <w:t>產品</w:t>
      </w:r>
      <w:r w:rsidRPr="009D7AED">
        <w:rPr>
          <w:rFonts w:cs="Times New Roman" w:hint="eastAsia"/>
          <w:sz w:val="26"/>
          <w:szCs w:val="26"/>
        </w:rPr>
        <w:t>能耗定義、測試標準與使用情境敘述如後。</w:t>
      </w:r>
    </w:p>
    <w:p w14:paraId="13D49E4C" w14:textId="27E20DE4" w:rsidR="006D07E4" w:rsidRPr="009D7AED" w:rsidRDefault="006D07E4" w:rsidP="009D7AED">
      <w:pPr>
        <w:pStyle w:val="a9"/>
        <w:numPr>
          <w:ilvl w:val="1"/>
          <w:numId w:val="16"/>
        </w:numPr>
        <w:spacing w:line="20" w:lineRule="atLeast"/>
        <w:ind w:leftChars="0"/>
        <w:jc w:val="both"/>
        <w:rPr>
          <w:rFonts w:cs="Times New Roman"/>
          <w:sz w:val="26"/>
          <w:szCs w:val="26"/>
        </w:rPr>
      </w:pPr>
      <w:r w:rsidRPr="009D7AED">
        <w:rPr>
          <w:rFonts w:cs="Times New Roman" w:hint="eastAsia"/>
          <w:sz w:val="26"/>
          <w:szCs w:val="26"/>
        </w:rPr>
        <w:lastRenderedPageBreak/>
        <w:t>關閉狀態</w:t>
      </w:r>
      <w:r w:rsidRPr="009D7AED">
        <w:rPr>
          <w:rFonts w:cs="Times New Roman"/>
          <w:sz w:val="26"/>
          <w:szCs w:val="26"/>
        </w:rPr>
        <w:t>(Off mode)</w:t>
      </w:r>
      <w:r w:rsidRPr="009D7AED">
        <w:rPr>
          <w:rFonts w:cs="Times New Roman" w:hint="eastAsia"/>
          <w:sz w:val="26"/>
          <w:szCs w:val="26"/>
        </w:rPr>
        <w:t>：是指設備連接到主電源且不提供任何功能的狀態。</w:t>
      </w:r>
    </w:p>
    <w:p w14:paraId="5EC98434" w14:textId="5B709482" w:rsidR="006D07E4" w:rsidRPr="009D7AED" w:rsidRDefault="006D07E4" w:rsidP="009D7AED">
      <w:pPr>
        <w:pStyle w:val="a9"/>
        <w:numPr>
          <w:ilvl w:val="1"/>
          <w:numId w:val="16"/>
        </w:numPr>
        <w:spacing w:line="20" w:lineRule="atLeast"/>
        <w:ind w:leftChars="0"/>
        <w:jc w:val="both"/>
        <w:rPr>
          <w:rFonts w:cs="Times New Roman"/>
          <w:sz w:val="26"/>
          <w:szCs w:val="26"/>
        </w:rPr>
      </w:pPr>
      <w:proofErr w:type="gramStart"/>
      <w:r w:rsidRPr="009D7AED">
        <w:rPr>
          <w:rFonts w:cs="Times New Roman" w:hint="eastAsia"/>
          <w:sz w:val="26"/>
          <w:szCs w:val="26"/>
        </w:rPr>
        <w:t>怠</w:t>
      </w:r>
      <w:proofErr w:type="gramEnd"/>
      <w:r w:rsidRPr="009D7AED">
        <w:rPr>
          <w:rFonts w:cs="Times New Roman" w:hint="eastAsia"/>
          <w:sz w:val="26"/>
          <w:szCs w:val="26"/>
        </w:rPr>
        <w:t>機狀態</w:t>
      </w:r>
      <w:r w:rsidRPr="009D7AED">
        <w:rPr>
          <w:rFonts w:cs="Times New Roman"/>
          <w:sz w:val="26"/>
          <w:szCs w:val="26"/>
        </w:rPr>
        <w:t>(Idle mode)</w:t>
      </w:r>
      <w:r w:rsidRPr="009D7AED">
        <w:rPr>
          <w:rFonts w:cs="Times New Roman" w:hint="eastAsia"/>
          <w:sz w:val="26"/>
          <w:szCs w:val="26"/>
        </w:rPr>
        <w:t>：設備處於</w:t>
      </w:r>
      <w:proofErr w:type="gramStart"/>
      <w:r w:rsidRPr="009D7AED">
        <w:rPr>
          <w:rFonts w:cs="Times New Roman" w:hint="eastAsia"/>
          <w:sz w:val="26"/>
          <w:szCs w:val="26"/>
        </w:rPr>
        <w:t>怠</w:t>
      </w:r>
      <w:proofErr w:type="gramEnd"/>
      <w:r w:rsidRPr="009D7AED">
        <w:rPr>
          <w:rFonts w:cs="Times New Roman" w:hint="eastAsia"/>
          <w:sz w:val="26"/>
          <w:szCs w:val="26"/>
        </w:rPr>
        <w:t>機狀態，所有組件都處於各自的</w:t>
      </w:r>
      <w:proofErr w:type="gramStart"/>
      <w:r w:rsidRPr="009D7AED">
        <w:rPr>
          <w:rFonts w:cs="Times New Roman" w:hint="eastAsia"/>
          <w:sz w:val="26"/>
          <w:szCs w:val="26"/>
        </w:rPr>
        <w:t>怠</w:t>
      </w:r>
      <w:proofErr w:type="gramEnd"/>
      <w:r w:rsidRPr="009D7AED">
        <w:rPr>
          <w:rFonts w:cs="Times New Roman" w:hint="eastAsia"/>
          <w:sz w:val="26"/>
          <w:szCs w:val="26"/>
        </w:rPr>
        <w:t>機狀態。在此狀態下，設備不會處理或傳輸大量流量，但已準備好檢測活動，僅運作在系統啟動後預設的基本應用。</w:t>
      </w:r>
    </w:p>
    <w:p w14:paraId="7449A04A" w14:textId="255BA3C1" w:rsidR="006D07E4" w:rsidRPr="009D7AED" w:rsidRDefault="006D07E4" w:rsidP="009D7AED">
      <w:pPr>
        <w:pStyle w:val="a9"/>
        <w:numPr>
          <w:ilvl w:val="1"/>
          <w:numId w:val="16"/>
        </w:numPr>
        <w:spacing w:line="20" w:lineRule="atLeast"/>
        <w:ind w:leftChars="0"/>
        <w:jc w:val="both"/>
        <w:rPr>
          <w:rFonts w:cs="Times New Roman"/>
          <w:sz w:val="26"/>
          <w:szCs w:val="26"/>
        </w:rPr>
      </w:pPr>
      <w:proofErr w:type="gramStart"/>
      <w:r w:rsidRPr="009D7AED">
        <w:rPr>
          <w:rFonts w:cs="Times New Roman" w:hint="eastAsia"/>
          <w:sz w:val="26"/>
          <w:szCs w:val="26"/>
        </w:rPr>
        <w:t>怠</w:t>
      </w:r>
      <w:proofErr w:type="gramEnd"/>
      <w:r w:rsidRPr="009D7AED">
        <w:rPr>
          <w:rFonts w:cs="Times New Roman" w:hint="eastAsia"/>
          <w:sz w:val="26"/>
          <w:szCs w:val="26"/>
        </w:rPr>
        <w:t>機狀態和開啟狀態之間的轉換必須在沒有手動重新配置設備的情況下發生，即它們必須自動發生。</w:t>
      </w:r>
    </w:p>
    <w:p w14:paraId="1F8B548A" w14:textId="330992CD" w:rsidR="006D07E4" w:rsidRPr="009D7AED" w:rsidRDefault="006D07E4" w:rsidP="009D7AED">
      <w:pPr>
        <w:pStyle w:val="a9"/>
        <w:numPr>
          <w:ilvl w:val="1"/>
          <w:numId w:val="16"/>
        </w:numPr>
        <w:spacing w:line="20" w:lineRule="atLeast"/>
        <w:ind w:leftChars="0"/>
        <w:jc w:val="both"/>
        <w:rPr>
          <w:rFonts w:cs="Times New Roman"/>
          <w:sz w:val="26"/>
          <w:szCs w:val="26"/>
        </w:rPr>
      </w:pPr>
      <w:r w:rsidRPr="009D7AED">
        <w:rPr>
          <w:rFonts w:cs="Times New Roman" w:hint="eastAsia"/>
          <w:sz w:val="26"/>
          <w:szCs w:val="26"/>
        </w:rPr>
        <w:t>開啟狀態</w:t>
      </w:r>
      <w:r w:rsidRPr="009D7AED">
        <w:rPr>
          <w:rFonts w:cs="Times New Roman"/>
          <w:sz w:val="26"/>
          <w:szCs w:val="26"/>
        </w:rPr>
        <w:t>(On mode)</w:t>
      </w:r>
      <w:r w:rsidRPr="009D7AED">
        <w:rPr>
          <w:rFonts w:cs="Times New Roman" w:hint="eastAsia"/>
          <w:sz w:val="26"/>
          <w:szCs w:val="26"/>
        </w:rPr>
        <w:t>：所有組件都處於開啟狀態。</w:t>
      </w:r>
    </w:p>
    <w:p w14:paraId="367C2240" w14:textId="3F9569B1" w:rsidR="004D77DA" w:rsidRPr="000A155C" w:rsidRDefault="004D77DA" w:rsidP="004E2FB0">
      <w:pPr>
        <w:pStyle w:val="a9"/>
        <w:numPr>
          <w:ilvl w:val="0"/>
          <w:numId w:val="16"/>
        </w:numPr>
        <w:spacing w:line="20" w:lineRule="atLeast"/>
        <w:ind w:leftChars="100" w:left="720"/>
        <w:jc w:val="both"/>
        <w:rPr>
          <w:rFonts w:cs="Times New Roman"/>
          <w:sz w:val="26"/>
          <w:szCs w:val="26"/>
        </w:rPr>
      </w:pPr>
      <w:r w:rsidRPr="000A155C">
        <w:rPr>
          <w:rFonts w:cs="Times New Roman" w:hint="eastAsia"/>
          <w:sz w:val="26"/>
          <w:szCs w:val="26"/>
        </w:rPr>
        <w:t>回收</w:t>
      </w:r>
      <w:r w:rsidRPr="000A155C">
        <w:rPr>
          <w:rFonts w:cs="Times New Roman"/>
          <w:sz w:val="26"/>
          <w:szCs w:val="26"/>
        </w:rPr>
        <w:t>/</w:t>
      </w:r>
      <w:r w:rsidRPr="000A155C">
        <w:rPr>
          <w:rFonts w:cs="Times New Roman" w:hint="eastAsia"/>
          <w:sz w:val="26"/>
          <w:szCs w:val="26"/>
        </w:rPr>
        <w:t>廢棄階段</w:t>
      </w:r>
      <w:r w:rsidRPr="000A155C">
        <w:rPr>
          <w:rFonts w:cs="Times New Roman"/>
          <w:sz w:val="26"/>
          <w:szCs w:val="26"/>
        </w:rPr>
        <w:t>:</w:t>
      </w:r>
    </w:p>
    <w:p w14:paraId="7FB9254F" w14:textId="37E511F5" w:rsidR="000A155C" w:rsidRPr="009D7AED" w:rsidRDefault="004D77DA" w:rsidP="004750FA">
      <w:pPr>
        <w:pStyle w:val="a9"/>
        <w:spacing w:line="20" w:lineRule="atLeast"/>
        <w:ind w:leftChars="100" w:left="240"/>
        <w:jc w:val="both"/>
        <w:rPr>
          <w:rFonts w:cs="Times New Roman"/>
          <w:sz w:val="26"/>
          <w:szCs w:val="26"/>
        </w:rPr>
      </w:pPr>
      <w:r w:rsidRPr="009D7AED">
        <w:rPr>
          <w:rFonts w:cs="Times New Roman" w:hint="eastAsia"/>
          <w:sz w:val="26"/>
          <w:szCs w:val="26"/>
        </w:rPr>
        <w:t>在</w:t>
      </w:r>
      <w:r w:rsidRPr="009D7AED">
        <w:rPr>
          <w:rFonts w:cs="Times New Roman"/>
          <w:sz w:val="26"/>
          <w:szCs w:val="26"/>
        </w:rPr>
        <w:t>LCA</w:t>
      </w:r>
      <w:r w:rsidRPr="009D7AED">
        <w:rPr>
          <w:rFonts w:cs="Times New Roman" w:hint="eastAsia"/>
          <w:sz w:val="26"/>
          <w:szCs w:val="26"/>
        </w:rPr>
        <w:t>中納入下列單元程序之資訊：</w:t>
      </w:r>
      <w:r w:rsidRPr="009D7AED">
        <w:rPr>
          <w:rFonts w:cs="Times New Roman"/>
          <w:sz w:val="26"/>
          <w:szCs w:val="26"/>
        </w:rPr>
        <w:t xml:space="preserve"> </w:t>
      </w:r>
    </w:p>
    <w:p w14:paraId="3840684D" w14:textId="6F1766DD" w:rsidR="000A155C" w:rsidRPr="009D7AED" w:rsidRDefault="004D77DA" w:rsidP="009D7AED">
      <w:pPr>
        <w:pStyle w:val="a9"/>
        <w:spacing w:line="20" w:lineRule="atLeast"/>
        <w:ind w:leftChars="296" w:left="991" w:hangingChars="108" w:hanging="281"/>
        <w:rPr>
          <w:rFonts w:cs="Times New Roman"/>
          <w:sz w:val="26"/>
          <w:szCs w:val="26"/>
        </w:rPr>
      </w:pPr>
      <w:r w:rsidRPr="009D7AED">
        <w:rPr>
          <w:rFonts w:cs="Times New Roman"/>
          <w:sz w:val="26"/>
          <w:szCs w:val="26"/>
        </w:rPr>
        <w:t xml:space="preserve">- </w:t>
      </w:r>
      <w:r w:rsidRPr="009D7AED">
        <w:rPr>
          <w:rFonts w:cs="Times New Roman" w:hint="eastAsia"/>
          <w:sz w:val="26"/>
          <w:szCs w:val="26"/>
        </w:rPr>
        <w:t>產品廢棄後至處理商或回收商之</w:t>
      </w:r>
      <w:r w:rsidR="00220AAF">
        <w:rPr>
          <w:rFonts w:cs="Times New Roman" w:hint="eastAsia"/>
          <w:sz w:val="26"/>
          <w:szCs w:val="26"/>
        </w:rPr>
        <w:t>過程</w:t>
      </w:r>
      <w:r w:rsidR="00144950">
        <w:rPr>
          <w:rFonts w:cs="Times New Roman" w:hint="eastAsia"/>
          <w:sz w:val="26"/>
          <w:szCs w:val="26"/>
        </w:rPr>
        <w:t>及產品包裝廢棄</w:t>
      </w:r>
      <w:r w:rsidR="00826F26">
        <w:rPr>
          <w:rFonts w:cs="Times New Roman" w:hint="eastAsia"/>
          <w:sz w:val="26"/>
          <w:szCs w:val="26"/>
        </w:rPr>
        <w:t>處理。</w:t>
      </w:r>
    </w:p>
    <w:p w14:paraId="1562C978" w14:textId="44E8BB03" w:rsidR="004750FA" w:rsidRPr="000A155C" w:rsidRDefault="004D77DA" w:rsidP="009D7AED">
      <w:pPr>
        <w:pStyle w:val="a9"/>
        <w:spacing w:line="20" w:lineRule="atLeast"/>
        <w:ind w:leftChars="296" w:left="991" w:hangingChars="108" w:hanging="281"/>
        <w:rPr>
          <w:rFonts w:cs="Times New Roman"/>
          <w:color w:val="FF0000"/>
          <w:sz w:val="26"/>
          <w:szCs w:val="26"/>
        </w:rPr>
      </w:pPr>
      <w:r w:rsidRPr="009D7AED">
        <w:rPr>
          <w:rFonts w:cs="Times New Roman"/>
          <w:sz w:val="26"/>
          <w:szCs w:val="26"/>
        </w:rPr>
        <w:t xml:space="preserve">- </w:t>
      </w:r>
      <w:r w:rsidRPr="009D7AED">
        <w:rPr>
          <w:rFonts w:cs="Times New Roman" w:hint="eastAsia"/>
          <w:sz w:val="26"/>
          <w:szCs w:val="26"/>
        </w:rPr>
        <w:t>應納入回收資訊，如回收率、回收拆解報告或回收通路資訊</w:t>
      </w:r>
      <w:r w:rsidR="000A155C" w:rsidRPr="009D7AED">
        <w:rPr>
          <w:rFonts w:cs="Times New Roman" w:hint="eastAsia"/>
          <w:sz w:val="26"/>
          <w:szCs w:val="26"/>
        </w:rPr>
        <w:t>，</w:t>
      </w:r>
      <w:r w:rsidRPr="009D7AED">
        <w:rPr>
          <w:rFonts w:cs="Times New Roman" w:hint="eastAsia"/>
          <w:sz w:val="26"/>
          <w:szCs w:val="26"/>
        </w:rPr>
        <w:t>並依所宣告之回收率計算環境衝擊</w:t>
      </w:r>
      <w:r w:rsidR="000A155C" w:rsidRPr="009D7AED">
        <w:rPr>
          <w:rFonts w:cs="Times New Roman" w:hint="eastAsia"/>
          <w:sz w:val="26"/>
          <w:szCs w:val="26"/>
        </w:rPr>
        <w:t>。</w:t>
      </w:r>
    </w:p>
    <w:p w14:paraId="330169C4" w14:textId="77777777" w:rsidR="004750FA" w:rsidRDefault="004750FA">
      <w:pPr>
        <w:widowControl/>
        <w:rPr>
          <w:rFonts w:cs="Times New Roman"/>
          <w:color w:val="FF0000"/>
          <w:sz w:val="26"/>
          <w:szCs w:val="26"/>
        </w:rPr>
      </w:pPr>
      <w:r>
        <w:rPr>
          <w:rFonts w:cs="Times New Roman"/>
          <w:color w:val="FF0000"/>
          <w:sz w:val="26"/>
          <w:szCs w:val="26"/>
        </w:rPr>
        <w:br w:type="page"/>
      </w:r>
    </w:p>
    <w:p w14:paraId="721BB05D" w14:textId="09D7B32D" w:rsidR="00280FCF" w:rsidRPr="004750FA" w:rsidRDefault="00280FCF" w:rsidP="004750FA">
      <w:pPr>
        <w:pStyle w:val="a9"/>
        <w:spacing w:line="20" w:lineRule="atLeast"/>
        <w:ind w:leftChars="100" w:left="240"/>
        <w:jc w:val="both"/>
        <w:rPr>
          <w:rFonts w:cs="Times New Roman"/>
          <w:color w:val="FF0000"/>
          <w:sz w:val="26"/>
          <w:szCs w:val="26"/>
        </w:rPr>
      </w:pPr>
    </w:p>
    <w:p w14:paraId="2B49C145" w14:textId="1A6D83CD" w:rsidR="001A000E" w:rsidRPr="00692303" w:rsidRDefault="001A000E" w:rsidP="00BD4BC3">
      <w:pPr>
        <w:pStyle w:val="a3"/>
        <w:spacing w:line="20" w:lineRule="atLeast"/>
        <w:jc w:val="left"/>
        <w:rPr>
          <w:rFonts w:ascii="Times New Roman" w:eastAsia="標楷體" w:hAnsi="Times New Roman"/>
        </w:rPr>
      </w:pPr>
      <w:bookmarkStart w:id="40" w:name="_Toc197963295"/>
      <w:r w:rsidRPr="00692303">
        <w:rPr>
          <w:rFonts w:ascii="Times New Roman" w:eastAsia="標楷體" w:hAnsi="Times New Roman"/>
        </w:rPr>
        <w:t>3.2</w:t>
      </w:r>
      <w:r w:rsidRPr="00692303">
        <w:rPr>
          <w:rFonts w:ascii="Times New Roman" w:eastAsia="標楷體" w:hAnsi="Times New Roman"/>
        </w:rPr>
        <w:t>盤查廠區設定</w:t>
      </w:r>
      <w:bookmarkEnd w:id="34"/>
      <w:bookmarkEnd w:id="35"/>
      <w:bookmarkEnd w:id="40"/>
    </w:p>
    <w:p w14:paraId="478833AE" w14:textId="42FF91B9" w:rsidR="001A000E" w:rsidRPr="006E5DB3" w:rsidRDefault="001A000E" w:rsidP="00BD4BC3">
      <w:pPr>
        <w:pStyle w:val="21"/>
        <w:spacing w:before="180" w:after="180" w:line="20" w:lineRule="atLeast"/>
        <w:rPr>
          <w:rFonts w:ascii="Times New Roman" w:eastAsia="標楷體" w:hAnsi="Times New Roman" w:cs="Times New Roman"/>
          <w:szCs w:val="26"/>
        </w:rPr>
      </w:pPr>
      <w:r w:rsidRPr="006E5DB3">
        <w:rPr>
          <w:rFonts w:ascii="Times New Roman" w:eastAsia="標楷體" w:hAnsi="Times New Roman" w:cs="Times New Roman" w:hint="eastAsia"/>
          <w:szCs w:val="26"/>
        </w:rPr>
        <w:t>本司</w:t>
      </w:r>
      <w:r w:rsidR="008D5C6F">
        <w:rPr>
          <w:rFonts w:ascii="Times New Roman" w:eastAsia="標楷體" w:hAnsi="Times New Roman" w:cs="Times New Roman" w:hint="eastAsia"/>
          <w:szCs w:val="26"/>
        </w:rPr>
        <w:t>，</w:t>
      </w:r>
      <w:r w:rsidR="001A0284">
        <w:rPr>
          <w:rFonts w:ascii="Times New Roman" w:eastAsia="標楷體" w:hAnsi="Times New Roman" w:cs="Times New Roman" w:hint="eastAsia"/>
          <w:szCs w:val="26"/>
        </w:rPr>
        <w:t>依據</w:t>
      </w:r>
      <w:r w:rsidR="008D5C6F" w:rsidRPr="008D5C6F">
        <w:rPr>
          <w:rFonts w:ascii="Times New Roman" w:eastAsia="標楷體" w:hAnsi="Times New Roman" w:cs="Times New Roman" w:hint="eastAsia"/>
          <w:szCs w:val="26"/>
        </w:rPr>
        <w:t>ISO 14067:2018</w:t>
      </w:r>
      <w:r w:rsidR="008D5C6F" w:rsidRPr="008D5C6F">
        <w:rPr>
          <w:rFonts w:ascii="Times New Roman" w:eastAsia="標楷體" w:hAnsi="Times New Roman" w:cs="Times New Roman" w:hint="eastAsia"/>
          <w:szCs w:val="26"/>
        </w:rPr>
        <w:t>產品碳足跡量化標準和指南之規範要求</w:t>
      </w:r>
      <w:r w:rsidR="00B65556">
        <w:rPr>
          <w:rFonts w:ascii="Times New Roman" w:eastAsia="標楷體" w:hAnsi="Times New Roman" w:cs="Times New Roman" w:hint="eastAsia"/>
          <w:szCs w:val="26"/>
        </w:rPr>
        <w:t>來</w:t>
      </w:r>
      <w:r w:rsidRPr="006E5DB3">
        <w:rPr>
          <w:rFonts w:ascii="Times New Roman" w:eastAsia="標楷體" w:hAnsi="Times New Roman" w:cs="Times New Roman" w:hint="eastAsia"/>
          <w:szCs w:val="26"/>
        </w:rPr>
        <w:t>設定組織邊界</w:t>
      </w:r>
      <w:r w:rsidR="00867708">
        <w:rPr>
          <w:rFonts w:ascii="Times New Roman" w:eastAsia="標楷體" w:hAnsi="Times New Roman" w:cs="Times New Roman" w:hint="eastAsia"/>
          <w:szCs w:val="26"/>
        </w:rPr>
        <w:t>，</w:t>
      </w:r>
      <w:r w:rsidR="00867708" w:rsidRPr="006E5DB3">
        <w:rPr>
          <w:rFonts w:ascii="Times New Roman" w:eastAsia="標楷體" w:hAnsi="Times New Roman" w:cs="Times New Roman" w:hint="eastAsia"/>
          <w:szCs w:val="26"/>
        </w:rPr>
        <w:t>參考</w:t>
      </w:r>
      <w:r w:rsidR="00867708" w:rsidRPr="006E5DB3">
        <w:rPr>
          <w:rFonts w:ascii="Times New Roman" w:eastAsia="標楷體" w:hAnsi="Times New Roman" w:cs="Times New Roman"/>
          <w:szCs w:val="26"/>
        </w:rPr>
        <w:t>CNS 14064-1</w:t>
      </w:r>
      <w:r w:rsidR="00867708" w:rsidRPr="006E5DB3">
        <w:rPr>
          <w:rFonts w:ascii="Times New Roman" w:eastAsia="標楷體" w:hAnsi="Times New Roman" w:cs="Times New Roman" w:hint="eastAsia"/>
          <w:szCs w:val="26"/>
        </w:rPr>
        <w:t>及臺灣行政院</w:t>
      </w:r>
      <w:r w:rsidR="00867708">
        <w:rPr>
          <w:rFonts w:ascii="Times New Roman" w:eastAsia="標楷體" w:hAnsi="Times New Roman" w:cs="Times New Roman" w:hint="eastAsia"/>
          <w:szCs w:val="26"/>
        </w:rPr>
        <w:t>環境部</w:t>
      </w:r>
      <w:r w:rsidR="00867708" w:rsidRPr="006E5DB3">
        <w:rPr>
          <w:rFonts w:ascii="Times New Roman" w:eastAsia="標楷體" w:hAnsi="Times New Roman" w:cs="Times New Roman" w:hint="eastAsia"/>
          <w:szCs w:val="26"/>
        </w:rPr>
        <w:t>「溫室氣體減量及管理法」、「溫室氣體排放量盤查登錄管理辦法」、溫室氣體查驗指引、溫室氣體登錄指引與</w:t>
      </w:r>
      <w:r w:rsidR="00867708" w:rsidRPr="006E5DB3">
        <w:rPr>
          <w:rFonts w:ascii="Times New Roman" w:eastAsia="標楷體" w:hAnsi="Times New Roman" w:cs="Times New Roman"/>
          <w:szCs w:val="26"/>
        </w:rPr>
        <w:t>WBCSD/WRI</w:t>
      </w:r>
      <w:r w:rsidR="00867708" w:rsidRPr="006E5DB3">
        <w:rPr>
          <w:rFonts w:ascii="Times New Roman" w:eastAsia="標楷體" w:hAnsi="Times New Roman" w:cs="Times New Roman" w:hint="eastAsia"/>
          <w:szCs w:val="26"/>
        </w:rPr>
        <w:t>溫室氣體盤查議定書之要求</w:t>
      </w:r>
      <w:r w:rsidRPr="006E5DB3">
        <w:rPr>
          <w:rFonts w:ascii="Times New Roman" w:eastAsia="標楷體" w:hAnsi="Times New Roman" w:cs="Times New Roman" w:hint="eastAsia"/>
          <w:szCs w:val="26"/>
        </w:rPr>
        <w:t>。</w:t>
      </w:r>
    </w:p>
    <w:p w14:paraId="4F337C37" w14:textId="64DFA4C7" w:rsidR="001A000E" w:rsidRPr="00B4660E" w:rsidRDefault="001A000E" w:rsidP="00BD4BC3">
      <w:pPr>
        <w:pStyle w:val="21"/>
        <w:spacing w:before="180" w:after="180" w:line="20" w:lineRule="atLeast"/>
        <w:rPr>
          <w:rFonts w:ascii="Times New Roman" w:eastAsia="標楷體" w:hAnsi="Times New Roman" w:cs="Times New Roman"/>
          <w:szCs w:val="26"/>
        </w:rPr>
      </w:pPr>
      <w:r w:rsidRPr="00692303">
        <w:rPr>
          <w:rFonts w:ascii="Times New Roman" w:eastAsia="標楷體" w:hAnsi="Times New Roman" w:cs="Times New Roman"/>
          <w:szCs w:val="26"/>
        </w:rPr>
        <w:t>本公司之組織邊界皆不含轉投資公司、子公司及海外公司，</w:t>
      </w:r>
      <w:r w:rsidRPr="00B4660E">
        <w:rPr>
          <w:rFonts w:ascii="Times New Roman" w:eastAsia="標楷體" w:hAnsi="Times New Roman" w:cs="Times New Roman" w:hint="eastAsia"/>
          <w:szCs w:val="26"/>
        </w:rPr>
        <w:t>本廠之登記住址為</w:t>
      </w:r>
      <w:r w:rsidR="0002036A" w:rsidRPr="00B4660E">
        <w:rPr>
          <w:rFonts w:ascii="Times New Roman" w:eastAsia="標楷體" w:hAnsi="Times New Roman" w:cs="Times New Roman" w:hint="eastAsia"/>
          <w:szCs w:val="26"/>
        </w:rPr>
        <w:t>苗栗縣竹南鎮</w:t>
      </w:r>
      <w:proofErr w:type="gramStart"/>
      <w:r w:rsidR="0002036A" w:rsidRPr="00B4660E">
        <w:rPr>
          <w:rFonts w:ascii="Times New Roman" w:eastAsia="標楷體" w:hAnsi="Times New Roman" w:cs="Times New Roman" w:hint="eastAsia"/>
          <w:szCs w:val="26"/>
        </w:rPr>
        <w:t>公義里科義街</w:t>
      </w:r>
      <w:proofErr w:type="gramEnd"/>
      <w:r w:rsidR="0002036A" w:rsidRPr="00B4660E">
        <w:rPr>
          <w:rFonts w:ascii="Times New Roman" w:eastAsia="標楷體" w:hAnsi="Times New Roman" w:cs="Times New Roman" w:hint="eastAsia"/>
          <w:szCs w:val="26"/>
        </w:rPr>
        <w:t>一號</w:t>
      </w:r>
      <w:r w:rsidR="00AC29A8" w:rsidRPr="00B4660E">
        <w:rPr>
          <w:rFonts w:ascii="Times New Roman" w:eastAsia="標楷體" w:hAnsi="Times New Roman" w:cs="Times New Roman" w:hint="eastAsia"/>
          <w:szCs w:val="26"/>
        </w:rPr>
        <w:t>之</w:t>
      </w:r>
      <w:r w:rsidR="0002036A" w:rsidRPr="00B4660E">
        <w:rPr>
          <w:rFonts w:ascii="Times New Roman" w:eastAsia="標楷體" w:hAnsi="Times New Roman" w:cs="Times New Roman" w:hint="eastAsia"/>
          <w:szCs w:val="26"/>
        </w:rPr>
        <w:t>一、四、五樓</w:t>
      </w:r>
      <w:r w:rsidRPr="00B4660E">
        <w:rPr>
          <w:rFonts w:ascii="Times New Roman" w:eastAsia="標楷體" w:hAnsi="Times New Roman" w:cs="Times New Roman" w:hint="eastAsia"/>
          <w:szCs w:val="26"/>
        </w:rPr>
        <w:t>，工廠管制編號為</w:t>
      </w:r>
      <w:r w:rsidR="00035183" w:rsidRPr="00035183">
        <w:rPr>
          <w:rFonts w:ascii="Times New Roman" w:eastAsia="標楷體" w:hAnsi="Times New Roman" w:cs="Times New Roman"/>
          <w:szCs w:val="26"/>
        </w:rPr>
        <w:t>K71A9631</w:t>
      </w:r>
      <w:r w:rsidR="004A2244" w:rsidRPr="00B4660E">
        <w:rPr>
          <w:rFonts w:ascii="Times New Roman" w:eastAsia="標楷體" w:hAnsi="Times New Roman" w:cs="Times New Roman" w:hint="eastAsia"/>
          <w:szCs w:val="26"/>
        </w:rPr>
        <w:t>。相關地理位置如</w:t>
      </w:r>
      <w:r w:rsidRPr="00B4660E">
        <w:rPr>
          <w:rFonts w:ascii="Times New Roman" w:eastAsia="標楷體" w:hAnsi="Times New Roman" w:cs="Times New Roman" w:hint="eastAsia"/>
          <w:szCs w:val="26"/>
        </w:rPr>
        <w:t>圖</w:t>
      </w:r>
      <w:r w:rsidR="00D837F8" w:rsidRPr="00B4660E">
        <w:rPr>
          <w:rFonts w:ascii="Times New Roman" w:eastAsia="標楷體" w:hAnsi="Times New Roman" w:cs="Times New Roman"/>
          <w:szCs w:val="26"/>
        </w:rPr>
        <w:t>3</w:t>
      </w:r>
      <w:r w:rsidRPr="00B4660E">
        <w:rPr>
          <w:rFonts w:ascii="Times New Roman" w:eastAsia="標楷體" w:hAnsi="Times New Roman" w:cs="Times New Roman" w:hint="eastAsia"/>
          <w:szCs w:val="26"/>
        </w:rPr>
        <w:t>所示。</w:t>
      </w:r>
    </w:p>
    <w:p w14:paraId="05313A4D" w14:textId="77777777" w:rsidR="001A000E" w:rsidRPr="00B4660E" w:rsidRDefault="001A000E" w:rsidP="00BD4BC3">
      <w:pPr>
        <w:pStyle w:val="21"/>
        <w:spacing w:beforeLines="0" w:afterLines="0" w:after="0" w:line="20" w:lineRule="atLeast"/>
        <w:rPr>
          <w:rFonts w:ascii="Times New Roman" w:eastAsia="標楷體" w:hAnsi="Times New Roman" w:cs="Times New Roman"/>
          <w:szCs w:val="26"/>
        </w:rPr>
      </w:pPr>
      <w:r w:rsidRPr="00B4660E">
        <w:rPr>
          <w:rFonts w:ascii="Times New Roman" w:eastAsia="標楷體" w:hAnsi="Times New Roman" w:cs="Times New Roman" w:hint="eastAsia"/>
          <w:szCs w:val="26"/>
        </w:rPr>
        <w:t>其盤查產區設定如下：</w:t>
      </w:r>
    </w:p>
    <w:p w14:paraId="2C9C4B87" w14:textId="03CBE589" w:rsidR="00BE735C" w:rsidRPr="009D7AED" w:rsidRDefault="00BE735C" w:rsidP="00BD4BC3">
      <w:pPr>
        <w:spacing w:line="20" w:lineRule="atLeast"/>
        <w:ind w:leftChars="236" w:left="1346" w:rightChars="46" w:right="110" w:hangingChars="300" w:hanging="780"/>
        <w:jc w:val="both"/>
        <w:rPr>
          <w:rFonts w:cs="Times New Roman"/>
          <w:sz w:val="26"/>
          <w:szCs w:val="26"/>
        </w:rPr>
      </w:pPr>
      <w:r w:rsidRPr="009D7AED">
        <w:rPr>
          <w:rFonts w:cs="Times New Roman"/>
          <w:sz w:val="26"/>
          <w:szCs w:val="26"/>
        </w:rPr>
        <w:t xml:space="preserve">3.2.1 </w:t>
      </w:r>
      <w:r w:rsidRPr="009D7AED">
        <w:rPr>
          <w:rFonts w:cs="Times New Roman" w:hint="eastAsia"/>
          <w:sz w:val="26"/>
          <w:szCs w:val="26"/>
        </w:rPr>
        <w:t>本報告書組織邊界設定涵蓋本公司竹南廠</w:t>
      </w:r>
      <w:r w:rsidR="0041616D" w:rsidRPr="009D7AED">
        <w:rPr>
          <w:rFonts w:cs="Times New Roman"/>
          <w:sz w:val="26"/>
          <w:szCs w:val="26"/>
        </w:rPr>
        <w:t>(</w:t>
      </w:r>
      <w:r w:rsidR="0041616D" w:rsidRPr="009D7AED">
        <w:rPr>
          <w:rFonts w:cs="Times New Roman" w:hint="eastAsia"/>
          <w:sz w:val="26"/>
          <w:szCs w:val="26"/>
        </w:rPr>
        <w:t>苗栗縣竹南鎮</w:t>
      </w:r>
      <w:proofErr w:type="gramStart"/>
      <w:r w:rsidR="0041616D" w:rsidRPr="009D7AED">
        <w:rPr>
          <w:rFonts w:cs="Times New Roman" w:hint="eastAsia"/>
          <w:sz w:val="26"/>
          <w:szCs w:val="26"/>
        </w:rPr>
        <w:t>公義里科義街</w:t>
      </w:r>
      <w:proofErr w:type="gramEnd"/>
      <w:r w:rsidR="0041616D" w:rsidRPr="009D7AED">
        <w:rPr>
          <w:rFonts w:cs="Times New Roman"/>
          <w:sz w:val="26"/>
          <w:szCs w:val="26"/>
        </w:rPr>
        <w:t>1</w:t>
      </w:r>
      <w:r w:rsidR="0041616D" w:rsidRPr="009D7AED">
        <w:rPr>
          <w:rFonts w:cs="Times New Roman" w:hint="eastAsia"/>
          <w:sz w:val="26"/>
          <w:szCs w:val="26"/>
        </w:rPr>
        <w:t>號</w:t>
      </w:r>
    </w:p>
    <w:p w14:paraId="2F870D9F" w14:textId="5513AACF" w:rsidR="00EA5F8C" w:rsidRDefault="00BE735C" w:rsidP="004750FA">
      <w:pPr>
        <w:spacing w:line="20" w:lineRule="atLeast"/>
        <w:ind w:leftChars="236" w:left="1346" w:rightChars="46" w:right="110" w:hangingChars="300" w:hanging="780"/>
        <w:jc w:val="both"/>
        <w:rPr>
          <w:rFonts w:cs="Times New Roman"/>
          <w:sz w:val="26"/>
          <w:szCs w:val="26"/>
        </w:rPr>
      </w:pPr>
      <w:r w:rsidRPr="009D7AED">
        <w:rPr>
          <w:rFonts w:cs="Times New Roman"/>
          <w:sz w:val="26"/>
          <w:szCs w:val="26"/>
        </w:rPr>
        <w:t xml:space="preserve">3.2.2 </w:t>
      </w:r>
      <w:r w:rsidRPr="009D7AED">
        <w:rPr>
          <w:rFonts w:cs="Times New Roman" w:hint="eastAsia"/>
          <w:sz w:val="26"/>
          <w:szCs w:val="26"/>
        </w:rPr>
        <w:t>組織邊界</w:t>
      </w:r>
      <w:r w:rsidR="00FE33D1" w:rsidRPr="00FE33D1">
        <w:rPr>
          <w:rFonts w:cs="Times New Roman" w:hint="eastAsia"/>
          <w:sz w:val="26"/>
          <w:szCs w:val="26"/>
        </w:rPr>
        <w:t>不納入</w:t>
      </w:r>
      <w:r w:rsidRPr="00A94FD1">
        <w:rPr>
          <w:rFonts w:cs="Times New Roman" w:hint="eastAsia"/>
          <w:sz w:val="26"/>
          <w:szCs w:val="26"/>
        </w:rPr>
        <w:t>：本公司竹南廠</w:t>
      </w:r>
      <w:r w:rsidRPr="00A94FD1">
        <w:rPr>
          <w:rFonts w:cs="Times New Roman"/>
          <w:sz w:val="26"/>
          <w:szCs w:val="26"/>
        </w:rPr>
        <w:t>(</w:t>
      </w:r>
      <w:r w:rsidRPr="00A94FD1">
        <w:rPr>
          <w:rFonts w:cs="Times New Roman" w:hint="eastAsia"/>
          <w:sz w:val="26"/>
          <w:szCs w:val="26"/>
        </w:rPr>
        <w:t>苗栗縣竹南鎮</w:t>
      </w:r>
      <w:proofErr w:type="gramStart"/>
      <w:r w:rsidRPr="00A94FD1">
        <w:rPr>
          <w:rFonts w:cs="Times New Roman" w:hint="eastAsia"/>
          <w:sz w:val="26"/>
          <w:szCs w:val="26"/>
        </w:rPr>
        <w:t>公義里科義街</w:t>
      </w:r>
      <w:proofErr w:type="gramEnd"/>
      <w:r w:rsidRPr="00A94FD1">
        <w:rPr>
          <w:rFonts w:cs="Times New Roman"/>
          <w:sz w:val="26"/>
          <w:szCs w:val="26"/>
        </w:rPr>
        <w:t>1</w:t>
      </w:r>
      <w:r w:rsidRPr="00A94FD1">
        <w:rPr>
          <w:rFonts w:cs="Times New Roman" w:hint="eastAsia"/>
          <w:sz w:val="26"/>
          <w:szCs w:val="26"/>
        </w:rPr>
        <w:t>號</w:t>
      </w:r>
      <w:r w:rsidRPr="00A94FD1">
        <w:rPr>
          <w:rFonts w:cs="Times New Roman"/>
          <w:sz w:val="26"/>
          <w:szCs w:val="26"/>
        </w:rPr>
        <w:t>1</w:t>
      </w:r>
      <w:r w:rsidRPr="00A94FD1">
        <w:rPr>
          <w:rFonts w:cs="Times New Roman" w:hint="eastAsia"/>
          <w:sz w:val="26"/>
          <w:szCs w:val="26"/>
        </w:rPr>
        <w:t>、</w:t>
      </w:r>
      <w:r w:rsidRPr="00A94FD1">
        <w:rPr>
          <w:rFonts w:cs="Times New Roman"/>
          <w:sz w:val="26"/>
          <w:szCs w:val="26"/>
        </w:rPr>
        <w:t>4</w:t>
      </w:r>
      <w:r w:rsidRPr="00A94FD1">
        <w:rPr>
          <w:rFonts w:cs="Times New Roman" w:hint="eastAsia"/>
          <w:sz w:val="26"/>
          <w:szCs w:val="26"/>
        </w:rPr>
        <w:t>、</w:t>
      </w:r>
      <w:r w:rsidRPr="00A94FD1">
        <w:rPr>
          <w:rFonts w:cs="Times New Roman"/>
          <w:sz w:val="26"/>
          <w:szCs w:val="26"/>
        </w:rPr>
        <w:t>5</w:t>
      </w:r>
      <w:r w:rsidRPr="00A94FD1">
        <w:rPr>
          <w:rFonts w:cs="Times New Roman" w:hint="eastAsia"/>
          <w:sz w:val="26"/>
          <w:szCs w:val="26"/>
        </w:rPr>
        <w:t>樓</w:t>
      </w:r>
      <w:r w:rsidRPr="00A94FD1">
        <w:rPr>
          <w:rFonts w:cs="Times New Roman"/>
          <w:sz w:val="26"/>
          <w:szCs w:val="26"/>
        </w:rPr>
        <w:t>)</w:t>
      </w:r>
      <w:r w:rsidRPr="00A94FD1">
        <w:rPr>
          <w:rFonts w:cs="Times New Roman" w:hint="eastAsia"/>
          <w:sz w:val="26"/>
          <w:szCs w:val="26"/>
        </w:rPr>
        <w:t>為租賃廠房，公共設施</w:t>
      </w:r>
      <w:r w:rsidRPr="00A94FD1">
        <w:rPr>
          <w:rFonts w:cs="Times New Roman"/>
          <w:sz w:val="26"/>
          <w:szCs w:val="26"/>
        </w:rPr>
        <w:t>(</w:t>
      </w:r>
      <w:r w:rsidRPr="00A94FD1">
        <w:rPr>
          <w:rFonts w:cs="Times New Roman" w:hint="eastAsia"/>
          <w:sz w:val="26"/>
          <w:szCs w:val="26"/>
        </w:rPr>
        <w:t>如販賣機、廚房、餐廳等</w:t>
      </w:r>
      <w:r w:rsidRPr="00A94FD1">
        <w:rPr>
          <w:rFonts w:cs="Times New Roman"/>
          <w:sz w:val="26"/>
          <w:szCs w:val="26"/>
        </w:rPr>
        <w:t>)</w:t>
      </w:r>
      <w:r w:rsidRPr="00A94FD1">
        <w:rPr>
          <w:rFonts w:cs="Times New Roman" w:hint="eastAsia"/>
          <w:sz w:val="26"/>
          <w:szCs w:val="26"/>
        </w:rPr>
        <w:t>為他方業務營運；因</w:t>
      </w:r>
      <w:r w:rsidR="00F30EBD" w:rsidRPr="00A94FD1">
        <w:rPr>
          <w:rFonts w:cs="Times New Roman" w:hint="eastAsia"/>
          <w:sz w:val="26"/>
          <w:szCs w:val="26"/>
        </w:rPr>
        <w:t>公共設施區域</w:t>
      </w:r>
      <w:r w:rsidRPr="00A94FD1">
        <w:rPr>
          <w:rFonts w:cs="Times New Roman" w:hint="eastAsia"/>
          <w:sz w:val="26"/>
          <w:szCs w:val="26"/>
        </w:rPr>
        <w:t>，相關溫室氣體的排放活動</w:t>
      </w:r>
      <w:r w:rsidR="00146E6E" w:rsidRPr="00A94FD1">
        <w:rPr>
          <w:rFonts w:cs="Times New Roman" w:hint="eastAsia"/>
          <w:sz w:val="26"/>
          <w:szCs w:val="26"/>
        </w:rPr>
        <w:t>與產品相關之投入無關，因此</w:t>
      </w:r>
      <w:r w:rsidR="00FE33D1" w:rsidRPr="00FE33D1">
        <w:rPr>
          <w:rFonts w:cs="Times New Roman" w:hint="eastAsia"/>
          <w:sz w:val="26"/>
          <w:szCs w:val="26"/>
        </w:rPr>
        <w:t>不納入</w:t>
      </w:r>
      <w:r w:rsidRPr="00A94FD1">
        <w:rPr>
          <w:rFonts w:cs="Times New Roman" w:hint="eastAsia"/>
          <w:sz w:val="26"/>
          <w:szCs w:val="26"/>
        </w:rPr>
        <w:t>在</w:t>
      </w:r>
      <w:r w:rsidRPr="00146E6E">
        <w:rPr>
          <w:rFonts w:cs="Times New Roman" w:hint="eastAsia"/>
          <w:sz w:val="26"/>
          <w:szCs w:val="26"/>
        </w:rPr>
        <w:t>我方組織邊界</w:t>
      </w:r>
      <w:r w:rsidR="00D71543">
        <w:rPr>
          <w:rFonts w:cs="Times New Roman" w:hint="eastAsia"/>
          <w:sz w:val="26"/>
          <w:szCs w:val="26"/>
        </w:rPr>
        <w:t>內</w:t>
      </w:r>
      <w:r w:rsidRPr="009D7AED">
        <w:rPr>
          <w:rFonts w:cs="Times New Roman" w:hint="eastAsia"/>
          <w:sz w:val="26"/>
          <w:szCs w:val="26"/>
        </w:rPr>
        <w:t>。</w:t>
      </w:r>
    </w:p>
    <w:p w14:paraId="5631DA4A" w14:textId="77777777" w:rsidR="00035183" w:rsidRPr="009D7AED" w:rsidRDefault="00035183" w:rsidP="004750FA">
      <w:pPr>
        <w:spacing w:line="20" w:lineRule="atLeast"/>
        <w:ind w:leftChars="236" w:left="1346" w:rightChars="46" w:right="110" w:hangingChars="300" w:hanging="780"/>
        <w:jc w:val="both"/>
        <w:rPr>
          <w:rFonts w:cs="Times New Roman"/>
          <w:sz w:val="26"/>
          <w:szCs w:val="26"/>
        </w:rPr>
      </w:pPr>
    </w:p>
    <w:p w14:paraId="3F0DCDF5" w14:textId="7EC641E3" w:rsidR="00823A05" w:rsidRDefault="0041616D" w:rsidP="00BD4BC3">
      <w:pPr>
        <w:pStyle w:val="11"/>
        <w:spacing w:before="180" w:after="180" w:line="20" w:lineRule="atLeast"/>
        <w:ind w:left="0" w:firstLineChars="0" w:firstLine="0"/>
        <w:jc w:val="center"/>
        <w:rPr>
          <w:rFonts w:ascii="Times New Roman" w:eastAsia="標楷體" w:hAnsi="Times New Roman"/>
        </w:rPr>
      </w:pPr>
      <w:r w:rsidRPr="00692303">
        <w:rPr>
          <w:rFonts w:ascii="Times New Roman" w:eastAsia="標楷體" w:hAnsi="Times New Roman"/>
          <w:noProof/>
          <w:lang w:bidi="ar-SA"/>
        </w:rPr>
        <mc:AlternateContent>
          <mc:Choice Requires="wps">
            <w:drawing>
              <wp:anchor distT="0" distB="0" distL="114300" distR="114300" simplePos="0" relativeHeight="251658240" behindDoc="0" locked="0" layoutInCell="1" allowOverlap="1" wp14:anchorId="119DAF42" wp14:editId="40D02D7F">
                <wp:simplePos x="0" y="0"/>
                <wp:positionH relativeFrom="margin">
                  <wp:align>center</wp:align>
                </wp:positionH>
                <wp:positionV relativeFrom="paragraph">
                  <wp:posOffset>1476375</wp:posOffset>
                </wp:positionV>
                <wp:extent cx="708884" cy="588286"/>
                <wp:effectExtent l="95250" t="114300" r="91440" b="116840"/>
                <wp:wrapNone/>
                <wp:docPr id="1005" name="圓角矩形 9"/>
                <wp:cNvGraphicFramePr/>
                <a:graphic xmlns:a="http://schemas.openxmlformats.org/drawingml/2006/main">
                  <a:graphicData uri="http://schemas.microsoft.com/office/word/2010/wordprocessingShape">
                    <wps:wsp>
                      <wps:cNvSpPr/>
                      <wps:spPr>
                        <a:xfrm rot="1273659">
                          <a:off x="0" y="0"/>
                          <a:ext cx="708884" cy="588286"/>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363E6F" id="圓角矩形 9" o:spid="_x0000_s1026" style="position:absolute;margin-left:0;margin-top:116.25pt;width:55.8pt;height:46.3pt;rotation:1391175fd;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" filled="f" strokecolor="red" strokeweight="4.5pt">
                <v:stroke joinstyle="miter"/>
                <w10:wrap anchorx="margin"/>
              </v:roundrect>
            </w:pict>
          </mc:Fallback>
        </mc:AlternateContent>
      </w:r>
      <w:r w:rsidR="00A728FB" w:rsidRPr="00692303">
        <w:rPr>
          <w:rFonts w:ascii="Times New Roman" w:eastAsia="標楷體" w:hAnsi="Times New Roman"/>
          <w:noProof/>
          <w:lang w:bidi="ar-SA"/>
        </w:rPr>
        <w:drawing>
          <wp:inline distT="0" distB="0" distL="0" distR="0" wp14:anchorId="329959B4" wp14:editId="5245614B">
            <wp:extent cx="5270500" cy="3058160"/>
            <wp:effectExtent l="0" t="0" r="6350" b="8890"/>
            <wp:docPr id="13"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270500" cy="3058160"/>
                    </a:xfrm>
                    <a:prstGeom prst="rect">
                      <a:avLst/>
                    </a:prstGeom>
                  </pic:spPr>
                </pic:pic>
              </a:graphicData>
            </a:graphic>
          </wp:inline>
        </w:drawing>
      </w:r>
    </w:p>
    <w:p w14:paraId="6745E377" w14:textId="50EC9CB4" w:rsidR="00035183" w:rsidRPr="00035183" w:rsidRDefault="00035183" w:rsidP="00035183">
      <w:pPr>
        <w:pStyle w:val="af0"/>
        <w:spacing w:line="20" w:lineRule="atLeast"/>
        <w:rPr>
          <w:rFonts w:cs="Times New Roman"/>
          <w:sz w:val="24"/>
        </w:rPr>
      </w:pPr>
      <w:bookmarkStart w:id="41" w:name="_Toc8304299"/>
      <w:bookmarkStart w:id="42" w:name="_Toc198209935"/>
      <w:r w:rsidRPr="00035183">
        <w:rPr>
          <w:rFonts w:cs="Times New Roman"/>
          <w:sz w:val="24"/>
        </w:rPr>
        <w:t>圖</w:t>
      </w:r>
      <w:r w:rsidRPr="00035183">
        <w:rPr>
          <w:rFonts w:cs="Times New Roman"/>
          <w:sz w:val="24"/>
        </w:rPr>
        <w:fldChar w:fldCharType="begin"/>
      </w:r>
      <w:r w:rsidRPr="00035183">
        <w:rPr>
          <w:rFonts w:cs="Times New Roman"/>
          <w:sz w:val="24"/>
        </w:rPr>
        <w:instrText xml:space="preserve"> SEQ </w:instrText>
      </w:r>
      <w:r w:rsidRPr="00035183">
        <w:rPr>
          <w:rFonts w:cs="Times New Roman"/>
          <w:sz w:val="24"/>
        </w:rPr>
        <w:instrText>圖</w:instrText>
      </w:r>
      <w:r w:rsidRPr="00035183">
        <w:rPr>
          <w:rFonts w:cs="Times New Roman"/>
          <w:sz w:val="24"/>
        </w:rPr>
        <w:instrText xml:space="preserve"> \* ARABIC </w:instrText>
      </w:r>
      <w:r w:rsidRPr="00035183">
        <w:rPr>
          <w:rFonts w:cs="Times New Roman"/>
          <w:sz w:val="24"/>
        </w:rPr>
        <w:fldChar w:fldCharType="separate"/>
      </w:r>
      <w:r w:rsidR="009F5852">
        <w:rPr>
          <w:rFonts w:cs="Times New Roman"/>
          <w:noProof/>
          <w:sz w:val="24"/>
        </w:rPr>
        <w:t>3</w:t>
      </w:r>
      <w:r w:rsidRPr="00035183">
        <w:rPr>
          <w:rFonts w:cs="Times New Roman"/>
          <w:sz w:val="24"/>
        </w:rPr>
        <w:fldChar w:fldCharType="end"/>
      </w:r>
      <w:r w:rsidRPr="00035183">
        <w:rPr>
          <w:rFonts w:cs="Times New Roman"/>
          <w:sz w:val="24"/>
        </w:rPr>
        <w:t>、組織邊界圖</w:t>
      </w:r>
      <w:bookmarkEnd w:id="41"/>
      <w:r>
        <w:rPr>
          <w:rFonts w:cs="Times New Roman" w:hint="eastAsia"/>
          <w:sz w:val="24"/>
        </w:rPr>
        <w:t>-1</w:t>
      </w:r>
      <w:bookmarkEnd w:id="42"/>
    </w:p>
    <w:p w14:paraId="38F97DE1" w14:textId="1AAA3964" w:rsidR="00BE735C" w:rsidRPr="00725020" w:rsidRDefault="00725020" w:rsidP="00725020">
      <w:pPr>
        <w:widowControl/>
        <w:rPr>
          <w:rFonts w:cs="Times New Roman"/>
          <w:sz w:val="26"/>
          <w:szCs w:val="26"/>
        </w:rPr>
      </w:pPr>
      <w:r>
        <w:rPr>
          <w:rFonts w:cs="Times New Roman"/>
          <w:sz w:val="26"/>
          <w:szCs w:val="26"/>
        </w:rPr>
        <w:br w:type="page"/>
      </w:r>
    </w:p>
    <w:p w14:paraId="44BABE5A" w14:textId="6AB164BA" w:rsidR="001A000E" w:rsidRPr="00692303" w:rsidRDefault="001A000E" w:rsidP="00BD4BC3">
      <w:pPr>
        <w:pStyle w:val="a3"/>
        <w:spacing w:line="20" w:lineRule="atLeast"/>
        <w:jc w:val="left"/>
        <w:rPr>
          <w:rFonts w:ascii="Times New Roman" w:eastAsia="標楷體" w:hAnsi="Times New Roman"/>
        </w:rPr>
      </w:pPr>
      <w:bookmarkStart w:id="43" w:name="_Toc513930194"/>
      <w:bookmarkStart w:id="44" w:name="_Toc514028968"/>
      <w:bookmarkStart w:id="45" w:name="_Toc197963296"/>
      <w:r w:rsidRPr="00692303">
        <w:rPr>
          <w:rFonts w:ascii="Times New Roman" w:eastAsia="標楷體" w:hAnsi="Times New Roman"/>
        </w:rPr>
        <w:lastRenderedPageBreak/>
        <w:t>3.3</w:t>
      </w:r>
      <w:r w:rsidRPr="00692303">
        <w:rPr>
          <w:rFonts w:ascii="Times New Roman" w:eastAsia="標楷體" w:hAnsi="Times New Roman"/>
        </w:rPr>
        <w:t>限制與假設</w:t>
      </w:r>
      <w:bookmarkEnd w:id="43"/>
      <w:bookmarkEnd w:id="44"/>
      <w:bookmarkEnd w:id="45"/>
    </w:p>
    <w:p w14:paraId="4B25563D" w14:textId="77777777" w:rsidR="00280FCF" w:rsidRPr="00692303" w:rsidRDefault="00280FCF" w:rsidP="004E2FB0">
      <w:pPr>
        <w:spacing w:line="20" w:lineRule="atLeast"/>
        <w:ind w:leftChars="100" w:left="240"/>
        <w:jc w:val="both"/>
        <w:rPr>
          <w:rFonts w:cs="Times New Roman"/>
          <w:sz w:val="26"/>
          <w:szCs w:val="26"/>
        </w:rPr>
      </w:pPr>
      <w:bookmarkStart w:id="46" w:name="_Toc513930195"/>
      <w:bookmarkStart w:id="47" w:name="_Toc514028969"/>
      <w:r w:rsidRPr="00692303">
        <w:rPr>
          <w:rFonts w:cs="Times New Roman"/>
          <w:sz w:val="26"/>
          <w:szCs w:val="26"/>
        </w:rPr>
        <w:t>假設</w:t>
      </w:r>
      <w:r w:rsidRPr="00692303">
        <w:rPr>
          <w:rFonts w:cs="Times New Roman"/>
          <w:sz w:val="26"/>
          <w:szCs w:val="26"/>
        </w:rPr>
        <w:t>:</w:t>
      </w:r>
    </w:p>
    <w:p w14:paraId="726A504D" w14:textId="77777777" w:rsidR="00280FCF" w:rsidRPr="00692303" w:rsidRDefault="00280FCF" w:rsidP="004E2FB0">
      <w:pPr>
        <w:pStyle w:val="a9"/>
        <w:numPr>
          <w:ilvl w:val="0"/>
          <w:numId w:val="5"/>
        </w:numPr>
        <w:spacing w:line="20" w:lineRule="atLeast"/>
        <w:ind w:leftChars="100" w:left="720"/>
        <w:jc w:val="both"/>
        <w:rPr>
          <w:rFonts w:cs="Times New Roman"/>
          <w:sz w:val="26"/>
          <w:szCs w:val="26"/>
        </w:rPr>
      </w:pPr>
      <w:r w:rsidRPr="00692303">
        <w:rPr>
          <w:rFonts w:cs="Times New Roman"/>
          <w:sz w:val="26"/>
          <w:szCs w:val="26"/>
        </w:rPr>
        <w:t>製造過程投入之輔助項、及所使用的包裝材料</w:t>
      </w:r>
      <w:r w:rsidRPr="00692303">
        <w:rPr>
          <w:rFonts w:cs="Times New Roman"/>
          <w:sz w:val="26"/>
          <w:szCs w:val="26"/>
        </w:rPr>
        <w:t>(</w:t>
      </w:r>
      <w:r w:rsidRPr="00692303">
        <w:rPr>
          <w:rFonts w:cs="Times New Roman"/>
          <w:sz w:val="26"/>
          <w:szCs w:val="26"/>
        </w:rPr>
        <w:t>包材</w:t>
      </w:r>
      <w:r w:rsidRPr="00692303">
        <w:rPr>
          <w:rFonts w:cs="Times New Roman"/>
          <w:sz w:val="26"/>
          <w:szCs w:val="26"/>
        </w:rPr>
        <w:t>)</w:t>
      </w:r>
      <w:r w:rsidRPr="00692303">
        <w:rPr>
          <w:rFonts w:cs="Times New Roman"/>
          <w:sz w:val="26"/>
          <w:szCs w:val="26"/>
        </w:rPr>
        <w:t>等，係數引用資料庫資料。假設由資料引用的資料內容，接近於實際盤查所得之結果。</w:t>
      </w:r>
    </w:p>
    <w:p w14:paraId="404F9FC7" w14:textId="77777777" w:rsidR="006D07E4" w:rsidRPr="00692303" w:rsidRDefault="00280FCF" w:rsidP="004E2FB0">
      <w:pPr>
        <w:pStyle w:val="a9"/>
        <w:numPr>
          <w:ilvl w:val="0"/>
          <w:numId w:val="5"/>
        </w:numPr>
        <w:spacing w:line="20" w:lineRule="atLeast"/>
        <w:ind w:leftChars="100" w:left="720"/>
        <w:jc w:val="both"/>
        <w:rPr>
          <w:rFonts w:cs="Times New Roman"/>
          <w:sz w:val="26"/>
          <w:szCs w:val="26"/>
        </w:rPr>
      </w:pPr>
      <w:r w:rsidRPr="00692303">
        <w:rPr>
          <w:rFonts w:cs="Times New Roman"/>
          <w:sz w:val="26"/>
          <w:szCs w:val="26"/>
        </w:rPr>
        <w:t>運輸難以實際盤查使用運具運作方式，因此簡化為陸運、海運以及空運三種模式，並</w:t>
      </w:r>
      <w:r w:rsidR="0004183D" w:rsidRPr="00692303">
        <w:rPr>
          <w:rFonts w:cs="Times New Roman"/>
          <w:sz w:val="26"/>
          <w:szCs w:val="26"/>
        </w:rPr>
        <w:t>分別</w:t>
      </w:r>
      <w:r w:rsidRPr="00692303">
        <w:rPr>
          <w:rFonts w:cs="Times New Roman"/>
          <w:sz w:val="26"/>
          <w:szCs w:val="26"/>
        </w:rPr>
        <w:t>以</w:t>
      </w:r>
      <w:r w:rsidRPr="00692303">
        <w:rPr>
          <w:rFonts w:cs="Times New Roman"/>
          <w:sz w:val="26"/>
          <w:szCs w:val="26"/>
        </w:rPr>
        <w:t>Google</w:t>
      </w:r>
      <w:r w:rsidRPr="00692303">
        <w:rPr>
          <w:rFonts w:cs="Times New Roman"/>
          <w:sz w:val="26"/>
          <w:szCs w:val="26"/>
        </w:rPr>
        <w:t>地圖</w:t>
      </w:r>
      <w:r w:rsidR="0004183D" w:rsidRPr="00692303">
        <w:rPr>
          <w:rFonts w:cs="Times New Roman"/>
          <w:sz w:val="26"/>
          <w:szCs w:val="26"/>
        </w:rPr>
        <w:t>、</w:t>
      </w:r>
      <w:r w:rsidR="00FF0FA1" w:rsidRPr="00692303">
        <w:rPr>
          <w:rFonts w:cs="Times New Roman"/>
          <w:sz w:val="26"/>
          <w:szCs w:val="26"/>
        </w:rPr>
        <w:t>ICAO Carbon Emissions Calculator(2016)</w:t>
      </w:r>
      <w:r w:rsidR="00FF0FA1" w:rsidRPr="00692303">
        <w:rPr>
          <w:rFonts w:cs="Times New Roman"/>
          <w:sz w:val="26"/>
          <w:szCs w:val="26"/>
        </w:rPr>
        <w:t>與</w:t>
      </w:r>
      <w:r w:rsidR="00FF0FA1" w:rsidRPr="00692303">
        <w:rPr>
          <w:rFonts w:cs="Times New Roman"/>
          <w:sz w:val="26"/>
          <w:szCs w:val="26"/>
        </w:rPr>
        <w:t>Ports.com</w:t>
      </w:r>
      <w:r w:rsidR="00FF0FA1" w:rsidRPr="00692303">
        <w:rPr>
          <w:rFonts w:cs="Times New Roman"/>
          <w:sz w:val="26"/>
          <w:szCs w:val="26"/>
        </w:rPr>
        <w:t>－</w:t>
      </w:r>
      <w:r w:rsidR="00FF0FA1" w:rsidRPr="00692303">
        <w:rPr>
          <w:rFonts w:cs="Times New Roman"/>
          <w:sz w:val="26"/>
          <w:szCs w:val="26"/>
        </w:rPr>
        <w:t>Sea route &amp; distance</w:t>
      </w:r>
      <w:r w:rsidRPr="00692303">
        <w:rPr>
          <w:rFonts w:cs="Times New Roman"/>
          <w:sz w:val="26"/>
          <w:szCs w:val="26"/>
        </w:rPr>
        <w:t>所建議行走路徑推算運輸所經歷的里程。</w:t>
      </w:r>
    </w:p>
    <w:p w14:paraId="2CD71129" w14:textId="77777777" w:rsidR="004E2FB0" w:rsidRDefault="006D07E4" w:rsidP="004E2FB0">
      <w:pPr>
        <w:pStyle w:val="a9"/>
        <w:numPr>
          <w:ilvl w:val="0"/>
          <w:numId w:val="5"/>
        </w:numPr>
        <w:spacing w:line="20" w:lineRule="atLeast"/>
        <w:ind w:leftChars="100" w:left="720"/>
        <w:jc w:val="both"/>
        <w:rPr>
          <w:rFonts w:cs="Times New Roman"/>
          <w:sz w:val="26"/>
          <w:szCs w:val="26"/>
        </w:rPr>
      </w:pPr>
      <w:r w:rsidRPr="00692303">
        <w:rPr>
          <w:rFonts w:cs="Times New Roman"/>
          <w:sz w:val="26"/>
          <w:szCs w:val="26"/>
        </w:rPr>
        <w:t>使用階段假設場景：</w:t>
      </w:r>
    </w:p>
    <w:p w14:paraId="3897B2D2" w14:textId="77777777" w:rsidR="004E2FB0" w:rsidRDefault="006D07E4" w:rsidP="004E2FB0">
      <w:pPr>
        <w:pStyle w:val="a9"/>
        <w:spacing w:line="20" w:lineRule="atLeast"/>
        <w:ind w:leftChars="0" w:left="720"/>
        <w:jc w:val="both"/>
        <w:rPr>
          <w:rFonts w:cs="Times New Roman"/>
          <w:sz w:val="26"/>
          <w:szCs w:val="26"/>
        </w:rPr>
      </w:pPr>
      <w:r w:rsidRPr="004E2FB0">
        <w:rPr>
          <w:rFonts w:cs="Times New Roman"/>
          <w:sz w:val="26"/>
          <w:szCs w:val="26"/>
        </w:rPr>
        <w:t>假設</w:t>
      </w:r>
      <w:r w:rsidR="000B77B4" w:rsidRPr="004E2FB0">
        <w:rPr>
          <w:rFonts w:cs="Times New Roman"/>
          <w:sz w:val="26"/>
          <w:szCs w:val="26"/>
        </w:rPr>
        <w:t>機台</w:t>
      </w:r>
      <w:r w:rsidR="0004256F" w:rsidRPr="004E2FB0">
        <w:rPr>
          <w:rFonts w:cs="Times New Roman"/>
          <w:sz w:val="26"/>
          <w:szCs w:val="26"/>
        </w:rPr>
        <w:t>常年連接主電源</w:t>
      </w:r>
      <w:r w:rsidRPr="004E2FB0">
        <w:rPr>
          <w:rFonts w:cs="Times New Roman"/>
          <w:sz w:val="26"/>
          <w:szCs w:val="26"/>
        </w:rPr>
        <w:t>。</w:t>
      </w:r>
      <w:r w:rsidRPr="004E2FB0">
        <w:rPr>
          <w:rFonts w:cs="Times New Roman"/>
          <w:sz w:val="26"/>
          <w:szCs w:val="26"/>
        </w:rPr>
        <w:t xml:space="preserve"> </w:t>
      </w:r>
    </w:p>
    <w:p w14:paraId="7B682653" w14:textId="2BF36834" w:rsidR="004E2FB0" w:rsidRDefault="00B02F6C" w:rsidP="004E2FB0">
      <w:pPr>
        <w:pStyle w:val="a9"/>
        <w:spacing w:line="20" w:lineRule="atLeast"/>
        <w:ind w:leftChars="0" w:left="720"/>
        <w:jc w:val="both"/>
        <w:rPr>
          <w:rFonts w:cs="Times New Roman"/>
          <w:sz w:val="26"/>
          <w:szCs w:val="26"/>
        </w:rPr>
      </w:pPr>
      <w:r w:rsidRPr="004E2FB0">
        <w:rPr>
          <w:rFonts w:cs="Times New Roman"/>
          <w:sz w:val="26"/>
          <w:szCs w:val="26"/>
        </w:rPr>
        <w:t>一</w:t>
      </w:r>
      <w:r w:rsidR="00F43917">
        <w:rPr>
          <w:rFonts w:cs="Times New Roman"/>
          <w:sz w:val="26"/>
          <w:szCs w:val="26"/>
        </w:rPr>
        <w:t>日期間</w:t>
      </w:r>
      <w:r w:rsidR="006D07E4" w:rsidRPr="004E2FB0">
        <w:rPr>
          <w:rFonts w:cs="Times New Roman"/>
          <w:sz w:val="26"/>
          <w:szCs w:val="26"/>
        </w:rPr>
        <w:t>以</w:t>
      </w:r>
      <w:r w:rsidR="000B77B4" w:rsidRPr="004E2FB0">
        <w:rPr>
          <w:rFonts w:cs="Times New Roman"/>
          <w:sz w:val="26"/>
          <w:szCs w:val="26"/>
        </w:rPr>
        <w:t xml:space="preserve"> </w:t>
      </w:r>
      <w:r w:rsidRPr="004E2FB0">
        <w:rPr>
          <w:rFonts w:cs="Times New Roman"/>
          <w:sz w:val="26"/>
          <w:szCs w:val="26"/>
        </w:rPr>
        <w:t>24</w:t>
      </w:r>
      <w:r w:rsidR="006D07E4" w:rsidRPr="004E2FB0">
        <w:rPr>
          <w:rFonts w:cs="Times New Roman"/>
          <w:sz w:val="26"/>
          <w:szCs w:val="26"/>
        </w:rPr>
        <w:t>小時</w:t>
      </w:r>
      <w:r w:rsidR="006D07E4" w:rsidRPr="004E2FB0">
        <w:rPr>
          <w:rFonts w:cs="Times New Roman"/>
          <w:sz w:val="26"/>
          <w:szCs w:val="26"/>
        </w:rPr>
        <w:t>/</w:t>
      </w:r>
      <w:r w:rsidR="006D07E4" w:rsidRPr="004E2FB0">
        <w:rPr>
          <w:rFonts w:cs="Times New Roman"/>
          <w:sz w:val="26"/>
          <w:szCs w:val="26"/>
        </w:rPr>
        <w:t>天的</w:t>
      </w:r>
      <w:r w:rsidR="006D07E4" w:rsidRPr="004E2FB0">
        <w:rPr>
          <w:rFonts w:cs="Times New Roman"/>
          <w:sz w:val="26"/>
          <w:szCs w:val="26"/>
        </w:rPr>
        <w:t xml:space="preserve"> </w:t>
      </w:r>
      <w:r w:rsidR="0004256F" w:rsidRPr="004E2FB0">
        <w:rPr>
          <w:rFonts w:cs="Times New Roman"/>
          <w:sz w:val="26"/>
          <w:szCs w:val="26"/>
        </w:rPr>
        <w:t>On State</w:t>
      </w:r>
      <w:r w:rsidR="006D07E4" w:rsidRPr="004E2FB0">
        <w:rPr>
          <w:rFonts w:cs="Times New Roman"/>
          <w:sz w:val="26"/>
          <w:szCs w:val="26"/>
        </w:rPr>
        <w:t>和</w:t>
      </w:r>
      <w:r w:rsidR="000B77B4" w:rsidRPr="004E2FB0">
        <w:rPr>
          <w:rFonts w:cs="Times New Roman"/>
          <w:sz w:val="26"/>
          <w:szCs w:val="26"/>
        </w:rPr>
        <w:t xml:space="preserve"> </w:t>
      </w:r>
      <w:r w:rsidRPr="004E2FB0">
        <w:rPr>
          <w:rFonts w:cs="Times New Roman"/>
          <w:sz w:val="26"/>
          <w:szCs w:val="26"/>
        </w:rPr>
        <w:t>0</w:t>
      </w:r>
      <w:r w:rsidR="006D07E4" w:rsidRPr="004E2FB0">
        <w:rPr>
          <w:rFonts w:cs="Times New Roman"/>
          <w:sz w:val="26"/>
          <w:szCs w:val="26"/>
        </w:rPr>
        <w:t>小時</w:t>
      </w:r>
      <w:r w:rsidR="006D07E4" w:rsidRPr="004E2FB0">
        <w:rPr>
          <w:rFonts w:cs="Times New Roman"/>
          <w:sz w:val="26"/>
          <w:szCs w:val="26"/>
        </w:rPr>
        <w:t>/</w:t>
      </w:r>
      <w:r w:rsidR="006D07E4" w:rsidRPr="004E2FB0">
        <w:rPr>
          <w:rFonts w:cs="Times New Roman"/>
          <w:sz w:val="26"/>
          <w:szCs w:val="26"/>
        </w:rPr>
        <w:t>天的</w:t>
      </w:r>
      <w:r w:rsidR="006D07E4" w:rsidRPr="004E2FB0">
        <w:rPr>
          <w:rFonts w:cs="Times New Roman"/>
          <w:sz w:val="26"/>
          <w:szCs w:val="26"/>
        </w:rPr>
        <w:t xml:space="preserve"> </w:t>
      </w:r>
      <w:r w:rsidR="0004256F" w:rsidRPr="004E2FB0">
        <w:rPr>
          <w:rFonts w:cs="Times New Roman"/>
          <w:sz w:val="26"/>
          <w:szCs w:val="26"/>
        </w:rPr>
        <w:t>Idle State</w:t>
      </w:r>
      <w:r w:rsidR="006D07E4" w:rsidRPr="004E2FB0">
        <w:rPr>
          <w:rFonts w:cs="Times New Roman"/>
          <w:sz w:val="26"/>
          <w:szCs w:val="26"/>
        </w:rPr>
        <w:t>運行；</w:t>
      </w:r>
    </w:p>
    <w:p w14:paraId="6195F492" w14:textId="42E9E695" w:rsidR="00B20D5F" w:rsidRDefault="00B20D5F" w:rsidP="00B20D5F">
      <w:pPr>
        <w:pStyle w:val="a9"/>
        <w:numPr>
          <w:ilvl w:val="0"/>
          <w:numId w:val="5"/>
        </w:numPr>
        <w:spacing w:line="20" w:lineRule="atLeast"/>
        <w:ind w:leftChars="100" w:left="720"/>
        <w:jc w:val="both"/>
        <w:rPr>
          <w:rFonts w:cs="Times New Roman"/>
          <w:sz w:val="26"/>
          <w:szCs w:val="26"/>
        </w:rPr>
      </w:pPr>
      <w:r>
        <w:rPr>
          <w:rFonts w:cs="Times New Roman" w:hint="eastAsia"/>
          <w:sz w:val="26"/>
          <w:szCs w:val="26"/>
        </w:rPr>
        <w:t>廢棄</w:t>
      </w:r>
      <w:r w:rsidRPr="00692303">
        <w:rPr>
          <w:rFonts w:cs="Times New Roman"/>
          <w:sz w:val="26"/>
          <w:szCs w:val="26"/>
        </w:rPr>
        <w:t>階段假設場景：</w:t>
      </w:r>
    </w:p>
    <w:p w14:paraId="33F1550E" w14:textId="101A1BAE" w:rsidR="00B20D5F" w:rsidRDefault="0050596C" w:rsidP="004E2FB0">
      <w:pPr>
        <w:pStyle w:val="a9"/>
        <w:spacing w:line="20" w:lineRule="atLeast"/>
        <w:ind w:leftChars="0" w:left="720"/>
        <w:jc w:val="both"/>
        <w:rPr>
          <w:rFonts w:cs="Times New Roman"/>
          <w:sz w:val="26"/>
          <w:szCs w:val="26"/>
        </w:rPr>
      </w:pPr>
      <w:r>
        <w:rPr>
          <w:rFonts w:cs="Times New Roman" w:hint="eastAsia"/>
          <w:sz w:val="26"/>
          <w:szCs w:val="26"/>
        </w:rPr>
        <w:t>依據使用國家的回收率</w:t>
      </w:r>
      <w:r w:rsidR="00F528EA" w:rsidRPr="00F528EA">
        <w:rPr>
          <w:rFonts w:cs="Times New Roman" w:hint="eastAsia"/>
          <w:sz w:val="26"/>
          <w:szCs w:val="26"/>
        </w:rPr>
        <w:t>廢棄物</w:t>
      </w:r>
      <w:r w:rsidR="00F528EA">
        <w:rPr>
          <w:rFonts w:cs="Times New Roman" w:hint="eastAsia"/>
          <w:sz w:val="26"/>
          <w:szCs w:val="26"/>
        </w:rPr>
        <w:t>，</w:t>
      </w:r>
      <w:r w:rsidR="00F528EA" w:rsidRPr="00F528EA">
        <w:rPr>
          <w:rFonts w:cs="Times New Roman" w:hint="eastAsia"/>
          <w:sz w:val="26"/>
          <w:szCs w:val="26"/>
        </w:rPr>
        <w:t>採用方式為各國家官方公告之數據及研究期刊報告結果。</w:t>
      </w:r>
      <w:r w:rsidR="00E02CD6">
        <w:rPr>
          <w:rFonts w:cs="Times New Roman" w:hint="eastAsia"/>
          <w:sz w:val="26"/>
          <w:szCs w:val="26"/>
        </w:rPr>
        <w:t>假設產品回收</w:t>
      </w:r>
      <w:proofErr w:type="gramStart"/>
      <w:r w:rsidR="00E02CD6">
        <w:rPr>
          <w:rFonts w:cs="Times New Roman" w:hint="eastAsia"/>
          <w:sz w:val="26"/>
          <w:szCs w:val="26"/>
        </w:rPr>
        <w:t>後</w:t>
      </w:r>
      <w:r w:rsidR="00B91AA9">
        <w:rPr>
          <w:rFonts w:cs="Times New Roman" w:hint="eastAsia"/>
          <w:sz w:val="26"/>
          <w:szCs w:val="26"/>
        </w:rPr>
        <w:t>碳排</w:t>
      </w:r>
      <w:proofErr w:type="gramEnd"/>
      <w:r w:rsidR="00B91AA9">
        <w:rPr>
          <w:rFonts w:cs="Times New Roman" w:hint="eastAsia"/>
          <w:sz w:val="26"/>
          <w:szCs w:val="26"/>
        </w:rPr>
        <w:t>為</w:t>
      </w:r>
      <w:r w:rsidR="00B91AA9">
        <w:rPr>
          <w:rFonts w:cs="Times New Roman" w:hint="eastAsia"/>
          <w:sz w:val="26"/>
          <w:szCs w:val="26"/>
        </w:rPr>
        <w:t>0</w:t>
      </w:r>
      <w:r w:rsidR="00B91AA9">
        <w:rPr>
          <w:rFonts w:cs="Times New Roman" w:hint="eastAsia"/>
          <w:sz w:val="26"/>
          <w:szCs w:val="26"/>
        </w:rPr>
        <w:t>，無法回收則假設為焚燒處理</w:t>
      </w:r>
      <w:r w:rsidR="00D23DAB">
        <w:rPr>
          <w:rFonts w:cs="Times New Roman" w:hint="eastAsia"/>
          <w:sz w:val="26"/>
          <w:szCs w:val="26"/>
        </w:rPr>
        <w:t>；</w:t>
      </w:r>
    </w:p>
    <w:p w14:paraId="1A13C152" w14:textId="16F77989" w:rsidR="00280FCF" w:rsidRPr="009D30BB" w:rsidRDefault="00280FCF" w:rsidP="00800150">
      <w:pPr>
        <w:spacing w:line="20" w:lineRule="atLeast"/>
        <w:ind w:leftChars="100" w:left="240"/>
        <w:jc w:val="both"/>
        <w:rPr>
          <w:rFonts w:cs="Times New Roman"/>
          <w:sz w:val="26"/>
          <w:szCs w:val="26"/>
        </w:rPr>
      </w:pPr>
      <w:commentRangeStart w:id="48"/>
      <w:r w:rsidRPr="009D30BB">
        <w:rPr>
          <w:rFonts w:cs="Times New Roman"/>
          <w:sz w:val="26"/>
          <w:szCs w:val="26"/>
        </w:rPr>
        <w:t>限制</w:t>
      </w:r>
      <w:r w:rsidR="004E2FB0" w:rsidRPr="009D30BB">
        <w:rPr>
          <w:rFonts w:cs="Times New Roman" w:hint="eastAsia"/>
          <w:sz w:val="26"/>
          <w:szCs w:val="26"/>
        </w:rPr>
        <w:t>：</w:t>
      </w:r>
    </w:p>
    <w:p w14:paraId="69D6A90A" w14:textId="77777777" w:rsidR="00781A42" w:rsidRPr="009D30BB" w:rsidRDefault="00B94ABC" w:rsidP="00AB5639">
      <w:pPr>
        <w:pStyle w:val="a9"/>
        <w:numPr>
          <w:ilvl w:val="0"/>
          <w:numId w:val="63"/>
        </w:numPr>
        <w:spacing w:line="20" w:lineRule="atLeast"/>
        <w:ind w:leftChars="0"/>
        <w:jc w:val="both"/>
        <w:rPr>
          <w:rFonts w:cs="Times New Roman"/>
          <w:sz w:val="26"/>
          <w:szCs w:val="26"/>
        </w:rPr>
      </w:pPr>
      <w:r w:rsidRPr="009D30BB">
        <w:rPr>
          <w:rFonts w:cs="Times New Roman" w:hint="eastAsia"/>
          <w:sz w:val="26"/>
          <w:szCs w:val="26"/>
        </w:rPr>
        <w:t>廠區</w:t>
      </w:r>
      <w:r w:rsidR="006F037B" w:rsidRPr="009D30BB">
        <w:rPr>
          <w:rFonts w:cs="Times New Roman" w:hint="eastAsia"/>
          <w:sz w:val="26"/>
          <w:szCs w:val="26"/>
        </w:rPr>
        <w:t>的公共區域設施</w:t>
      </w:r>
      <w:r w:rsidR="006F037B" w:rsidRPr="009D30BB">
        <w:rPr>
          <w:rFonts w:cs="Times New Roman"/>
          <w:sz w:val="26"/>
          <w:szCs w:val="26"/>
        </w:rPr>
        <w:t>(</w:t>
      </w:r>
      <w:r w:rsidR="006F037B" w:rsidRPr="009D30BB">
        <w:rPr>
          <w:rFonts w:cs="Times New Roman" w:hint="eastAsia"/>
          <w:sz w:val="26"/>
          <w:szCs w:val="26"/>
        </w:rPr>
        <w:t>如販賣機、廚房、餐廳等</w:t>
      </w:r>
      <w:r w:rsidR="006F037B" w:rsidRPr="009D30BB">
        <w:rPr>
          <w:rFonts w:cs="Times New Roman"/>
          <w:sz w:val="26"/>
          <w:szCs w:val="26"/>
        </w:rPr>
        <w:t>)</w:t>
      </w:r>
      <w:r w:rsidR="006F037B" w:rsidRPr="009D30BB">
        <w:rPr>
          <w:rFonts w:cs="Times New Roman" w:hint="eastAsia"/>
          <w:sz w:val="26"/>
          <w:szCs w:val="26"/>
        </w:rPr>
        <w:t>不納入</w:t>
      </w:r>
      <w:r w:rsidR="00781A42" w:rsidRPr="009D30BB">
        <w:rPr>
          <w:rFonts w:cs="Times New Roman" w:hint="eastAsia"/>
          <w:sz w:val="26"/>
          <w:szCs w:val="26"/>
        </w:rPr>
        <w:t>盤查範圍</w:t>
      </w:r>
      <w:r w:rsidR="00280FCF" w:rsidRPr="009D30BB">
        <w:rPr>
          <w:rFonts w:cs="Times New Roman"/>
          <w:sz w:val="26"/>
          <w:szCs w:val="26"/>
        </w:rPr>
        <w:t>。</w:t>
      </w:r>
      <w:commentRangeEnd w:id="48"/>
    </w:p>
    <w:p w14:paraId="5AAA0231" w14:textId="53D017BF" w:rsidR="00047364" w:rsidRPr="009D30BB" w:rsidRDefault="00781A42" w:rsidP="009D30BB">
      <w:pPr>
        <w:pStyle w:val="a9"/>
        <w:numPr>
          <w:ilvl w:val="0"/>
          <w:numId w:val="63"/>
        </w:numPr>
        <w:spacing w:line="20" w:lineRule="atLeast"/>
        <w:ind w:leftChars="0"/>
        <w:jc w:val="both"/>
        <w:rPr>
          <w:rFonts w:cs="Times New Roman"/>
          <w:sz w:val="26"/>
          <w:szCs w:val="26"/>
        </w:rPr>
      </w:pPr>
      <w:r w:rsidRPr="009D30BB">
        <w:rPr>
          <w:rFonts w:cs="Times New Roman" w:hint="eastAsia"/>
          <w:sz w:val="26"/>
          <w:szCs w:val="26"/>
        </w:rPr>
        <w:t>因部分碳足跡資訊網係數</w:t>
      </w:r>
      <w:r w:rsidR="00124928" w:rsidRPr="009D30BB">
        <w:rPr>
          <w:rFonts w:cs="Times New Roman" w:hint="eastAsia"/>
          <w:sz w:val="26"/>
          <w:szCs w:val="26"/>
        </w:rPr>
        <w:t>引用為國外之係數，且年份久遠，</w:t>
      </w:r>
      <w:r w:rsidR="00E0031B" w:rsidRPr="009D30BB">
        <w:rPr>
          <w:rFonts w:cs="Times New Roman" w:hint="eastAsia"/>
          <w:sz w:val="26"/>
          <w:szCs w:val="26"/>
        </w:rPr>
        <w:t>故部份係數</w:t>
      </w:r>
      <w:r w:rsidR="00124928" w:rsidRPr="009D30BB">
        <w:rPr>
          <w:rFonts w:cs="Times New Roman" w:hint="eastAsia"/>
          <w:sz w:val="26"/>
          <w:szCs w:val="26"/>
        </w:rPr>
        <w:t>選用</w:t>
      </w:r>
      <w:r w:rsidR="00124928" w:rsidRPr="009D30BB">
        <w:rPr>
          <w:rFonts w:cs="Times New Roman" w:hint="eastAsia"/>
          <w:sz w:val="26"/>
          <w:szCs w:val="26"/>
        </w:rPr>
        <w:t>SimaPro</w:t>
      </w:r>
      <w:r w:rsidR="00124928" w:rsidRPr="009D30BB">
        <w:rPr>
          <w:rFonts w:cs="Times New Roman" w:hint="eastAsia"/>
          <w:sz w:val="26"/>
          <w:szCs w:val="26"/>
        </w:rPr>
        <w:t>之係數</w:t>
      </w:r>
      <w:r w:rsidR="007B76AB" w:rsidRPr="009D30BB">
        <w:rPr>
          <w:rFonts w:cs="Times New Roman" w:hint="eastAsia"/>
          <w:sz w:val="26"/>
          <w:szCs w:val="26"/>
        </w:rPr>
        <w:t>，</w:t>
      </w:r>
      <w:r w:rsidR="008939CD" w:rsidRPr="009D30BB">
        <w:rPr>
          <w:rStyle w:val="af4"/>
        </w:rPr>
        <w:commentReference w:id="48"/>
      </w:r>
      <w:r w:rsidR="00E0031B" w:rsidRPr="009D30BB">
        <w:rPr>
          <w:rFonts w:cs="Times New Roman" w:hint="eastAsia"/>
          <w:sz w:val="26"/>
          <w:szCs w:val="26"/>
        </w:rPr>
        <w:t>如空運係數</w:t>
      </w:r>
      <w:r w:rsidR="00047364" w:rsidRPr="009D30BB">
        <w:rPr>
          <w:rFonts w:cs="Times New Roman" w:hint="eastAsia"/>
          <w:sz w:val="26"/>
          <w:szCs w:val="26"/>
        </w:rPr>
        <w:t>。</w:t>
      </w:r>
    </w:p>
    <w:p w14:paraId="39C09175" w14:textId="77777777" w:rsidR="001A000E" w:rsidRPr="00692303" w:rsidRDefault="001A000E" w:rsidP="00BD4BC3">
      <w:pPr>
        <w:pStyle w:val="a3"/>
        <w:spacing w:line="20" w:lineRule="atLeast"/>
        <w:jc w:val="both"/>
        <w:rPr>
          <w:rFonts w:ascii="Times New Roman" w:eastAsia="標楷體" w:hAnsi="Times New Roman"/>
        </w:rPr>
      </w:pPr>
      <w:bookmarkStart w:id="49" w:name="_Toc197963297"/>
      <w:r w:rsidRPr="00692303">
        <w:rPr>
          <w:rFonts w:ascii="Times New Roman" w:eastAsia="標楷體" w:hAnsi="Times New Roman"/>
        </w:rPr>
        <w:t>3.4</w:t>
      </w:r>
      <w:r w:rsidRPr="00692303">
        <w:rPr>
          <w:rFonts w:ascii="Times New Roman" w:eastAsia="標楷體" w:hAnsi="Times New Roman"/>
        </w:rPr>
        <w:t>數據缺口</w:t>
      </w:r>
      <w:r w:rsidRPr="00692303">
        <w:rPr>
          <w:rFonts w:ascii="Times New Roman" w:eastAsia="標楷體" w:hAnsi="Times New Roman"/>
        </w:rPr>
        <w:t>(data Gap)</w:t>
      </w:r>
      <w:bookmarkEnd w:id="46"/>
      <w:bookmarkEnd w:id="47"/>
      <w:bookmarkEnd w:id="49"/>
    </w:p>
    <w:p w14:paraId="2B990EBF" w14:textId="5B5046EA" w:rsidR="001A000E" w:rsidRPr="00692303" w:rsidRDefault="00023BD9" w:rsidP="00BD4BC3">
      <w:pPr>
        <w:spacing w:line="20" w:lineRule="atLeast"/>
        <w:ind w:firstLine="480"/>
        <w:jc w:val="both"/>
        <w:rPr>
          <w:rFonts w:cs="Times New Roman"/>
          <w:sz w:val="26"/>
          <w:szCs w:val="26"/>
        </w:rPr>
      </w:pPr>
      <w:r w:rsidRPr="00692303">
        <w:rPr>
          <w:rFonts w:cs="Times New Roman"/>
          <w:sz w:val="26"/>
          <w:szCs w:val="26"/>
        </w:rPr>
        <w:t>本專案在</w:t>
      </w:r>
      <w:r w:rsidR="001A000E" w:rsidRPr="00692303">
        <w:rPr>
          <w:rFonts w:cs="Times New Roman"/>
          <w:sz w:val="26"/>
          <w:szCs w:val="26"/>
        </w:rPr>
        <w:t>製造階段</w:t>
      </w:r>
      <w:r w:rsidR="00997128">
        <w:rPr>
          <w:rFonts w:cs="Times New Roman" w:hint="eastAsia"/>
          <w:sz w:val="26"/>
          <w:szCs w:val="26"/>
        </w:rPr>
        <w:t>、</w:t>
      </w:r>
      <w:r w:rsidR="001A000E" w:rsidRPr="00692303">
        <w:rPr>
          <w:rFonts w:cs="Times New Roman"/>
          <w:sz w:val="26"/>
          <w:szCs w:val="26"/>
        </w:rPr>
        <w:t>原物料取得階段之缺口，</w:t>
      </w:r>
      <w:r w:rsidR="00D837F8" w:rsidRPr="00692303">
        <w:rPr>
          <w:rFonts w:cs="Times New Roman"/>
          <w:sz w:val="26"/>
          <w:szCs w:val="26"/>
        </w:rPr>
        <w:t>採</w:t>
      </w:r>
      <w:r w:rsidR="001A000E" w:rsidRPr="00692303">
        <w:rPr>
          <w:rFonts w:cs="Times New Roman"/>
          <w:sz w:val="26"/>
          <w:szCs w:val="26"/>
        </w:rPr>
        <w:t>用截斷原則切斷，說明如</w:t>
      </w:r>
      <w:r w:rsidR="001A000E" w:rsidRPr="00692303">
        <w:rPr>
          <w:rFonts w:cs="Times New Roman"/>
          <w:sz w:val="26"/>
          <w:szCs w:val="26"/>
        </w:rPr>
        <w:t>3.5</w:t>
      </w:r>
      <w:r w:rsidR="00D703A6">
        <w:rPr>
          <w:rFonts w:cs="Times New Roman" w:hint="eastAsia"/>
          <w:sz w:val="26"/>
          <w:szCs w:val="26"/>
        </w:rPr>
        <w:t>節</w:t>
      </w:r>
      <w:r w:rsidR="001A000E" w:rsidRPr="00692303">
        <w:rPr>
          <w:rFonts w:cs="Times New Roman"/>
          <w:sz w:val="26"/>
          <w:szCs w:val="26"/>
        </w:rPr>
        <w:t>截斷準則說明。</w:t>
      </w:r>
    </w:p>
    <w:p w14:paraId="29D78CAE" w14:textId="77777777" w:rsidR="001A000E" w:rsidRPr="00692303" w:rsidRDefault="001A000E" w:rsidP="00BD4BC3">
      <w:pPr>
        <w:pStyle w:val="a3"/>
        <w:spacing w:line="20" w:lineRule="atLeast"/>
        <w:jc w:val="both"/>
        <w:rPr>
          <w:rFonts w:ascii="Times New Roman" w:eastAsia="標楷體" w:hAnsi="Times New Roman"/>
        </w:rPr>
      </w:pPr>
      <w:bookmarkStart w:id="50" w:name="_Toc513930196"/>
      <w:bookmarkStart w:id="51" w:name="_Toc514028970"/>
      <w:bookmarkStart w:id="52" w:name="_Toc197963298"/>
      <w:r w:rsidRPr="00692303">
        <w:rPr>
          <w:rFonts w:ascii="Times New Roman" w:eastAsia="標楷體" w:hAnsi="Times New Roman"/>
        </w:rPr>
        <w:t>3.5</w:t>
      </w:r>
      <w:commentRangeStart w:id="53"/>
      <w:r w:rsidRPr="00692303">
        <w:rPr>
          <w:rFonts w:ascii="Times New Roman" w:eastAsia="標楷體" w:hAnsi="Times New Roman"/>
        </w:rPr>
        <w:t>截斷準則說明</w:t>
      </w:r>
      <w:bookmarkEnd w:id="50"/>
      <w:bookmarkEnd w:id="51"/>
      <w:commentRangeEnd w:id="53"/>
      <w:r w:rsidR="004A7396">
        <w:rPr>
          <w:rStyle w:val="af4"/>
          <w:rFonts w:ascii="Times New Roman" w:eastAsia="標楷體" w:hAnsi="Times New Roman" w:cstheme="minorBidi"/>
          <w:b w:val="0"/>
          <w:bCs w:val="0"/>
        </w:rPr>
        <w:commentReference w:id="53"/>
      </w:r>
      <w:bookmarkEnd w:id="52"/>
    </w:p>
    <w:p w14:paraId="4D3CBA24" w14:textId="77777777" w:rsidR="00352A3A" w:rsidRPr="00692303" w:rsidRDefault="00352A3A" w:rsidP="004E2FB0">
      <w:pPr>
        <w:spacing w:line="20" w:lineRule="atLeast"/>
        <w:ind w:leftChars="100" w:left="240" w:firstLine="480"/>
        <w:jc w:val="both"/>
        <w:rPr>
          <w:rFonts w:cs="Times New Roman"/>
          <w:sz w:val="26"/>
          <w:szCs w:val="26"/>
        </w:rPr>
      </w:pPr>
      <w:bookmarkStart w:id="54" w:name="OLE_LINK1"/>
      <w:r w:rsidRPr="00692303">
        <w:rPr>
          <w:rFonts w:cs="Times New Roman"/>
          <w:sz w:val="26"/>
          <w:szCs w:val="26"/>
        </w:rPr>
        <w:t>對於任何衝擊類別，以下為忽略項目</w:t>
      </w:r>
      <w:r w:rsidRPr="00692303">
        <w:rPr>
          <w:rFonts w:cs="Times New Roman"/>
          <w:sz w:val="26"/>
          <w:szCs w:val="26"/>
        </w:rPr>
        <w:t>:</w:t>
      </w:r>
    </w:p>
    <w:p w14:paraId="03C179AF" w14:textId="0277528C" w:rsidR="00400D22" w:rsidRPr="00367105" w:rsidRDefault="00F67683" w:rsidP="00400D22">
      <w:pPr>
        <w:pStyle w:val="a9"/>
        <w:numPr>
          <w:ilvl w:val="0"/>
          <w:numId w:val="17"/>
        </w:numPr>
        <w:spacing w:line="20" w:lineRule="atLeast"/>
        <w:ind w:leftChars="0"/>
        <w:jc w:val="both"/>
        <w:rPr>
          <w:rFonts w:cs="Times New Roman"/>
          <w:sz w:val="26"/>
          <w:szCs w:val="26"/>
        </w:rPr>
      </w:pPr>
      <w:r w:rsidRPr="009D7AED">
        <w:rPr>
          <w:rFonts w:cs="Times New Roman" w:hint="eastAsia"/>
          <w:kern w:val="0"/>
          <w:sz w:val="26"/>
          <w:szCs w:val="26"/>
        </w:rPr>
        <w:t>目前</w:t>
      </w:r>
      <w:r w:rsidRPr="000F23F1">
        <w:rPr>
          <w:rFonts w:cs="Times New Roman"/>
          <w:kern w:val="0"/>
          <w:sz w:val="26"/>
          <w:szCs w:val="26"/>
        </w:rPr>
        <w:t>故障分析</w:t>
      </w:r>
      <w:r w:rsidR="00400D22">
        <w:rPr>
          <w:rFonts w:cs="Times New Roman" w:hint="eastAsia"/>
          <w:kern w:val="0"/>
          <w:sz w:val="26"/>
          <w:szCs w:val="26"/>
        </w:rPr>
        <w:t>條件蒐</w:t>
      </w:r>
      <w:r w:rsidR="00400D22" w:rsidRPr="00400D22">
        <w:rPr>
          <w:rFonts w:cs="Times New Roman" w:hint="eastAsia"/>
          <w:kern w:val="0"/>
          <w:sz w:val="26"/>
          <w:szCs w:val="26"/>
        </w:rPr>
        <w:t>集不易</w:t>
      </w:r>
      <w:r w:rsidR="00400D22">
        <w:rPr>
          <w:rFonts w:cs="Times New Roman" w:hint="eastAsia"/>
          <w:kern w:val="0"/>
          <w:sz w:val="26"/>
          <w:szCs w:val="26"/>
        </w:rPr>
        <w:t>，</w:t>
      </w:r>
      <w:r>
        <w:rPr>
          <w:rFonts w:cs="Times New Roman" w:hint="eastAsia"/>
          <w:kern w:val="0"/>
          <w:sz w:val="26"/>
          <w:szCs w:val="26"/>
        </w:rPr>
        <w:t>因此</w:t>
      </w:r>
      <w:r w:rsidR="00352A3A" w:rsidRPr="00367105">
        <w:rPr>
          <w:rFonts w:cs="Times New Roman"/>
          <w:kern w:val="0"/>
          <w:sz w:val="26"/>
          <w:szCs w:val="26"/>
        </w:rPr>
        <w:t>研發</w:t>
      </w:r>
      <w:r w:rsidR="00352A3A" w:rsidRPr="00367105">
        <w:rPr>
          <w:rFonts w:cs="Times New Roman"/>
          <w:kern w:val="0"/>
          <w:sz w:val="26"/>
          <w:szCs w:val="26"/>
        </w:rPr>
        <w:t>/</w:t>
      </w:r>
      <w:r w:rsidR="00352A3A" w:rsidRPr="00367105">
        <w:rPr>
          <w:rFonts w:cs="Times New Roman"/>
          <w:kern w:val="0"/>
          <w:sz w:val="26"/>
          <w:szCs w:val="26"/>
        </w:rPr>
        <w:t>後段產品</w:t>
      </w:r>
      <w:r w:rsidR="00352A3A" w:rsidRPr="00F67683">
        <w:rPr>
          <w:rFonts w:cs="Times New Roman"/>
          <w:kern w:val="0"/>
          <w:sz w:val="26"/>
          <w:szCs w:val="26"/>
        </w:rPr>
        <w:t>/</w:t>
      </w:r>
      <w:r w:rsidR="00352A3A" w:rsidRPr="00F67683">
        <w:rPr>
          <w:rFonts w:cs="Times New Roman" w:hint="eastAsia"/>
          <w:kern w:val="0"/>
          <w:sz w:val="26"/>
          <w:szCs w:val="26"/>
        </w:rPr>
        <w:t>品保故障分析使用料</w:t>
      </w:r>
      <w:r w:rsidRPr="009D7AED">
        <w:rPr>
          <w:rFonts w:cs="Times New Roman" w:hint="eastAsia"/>
          <w:sz w:val="26"/>
          <w:szCs w:val="26"/>
        </w:rPr>
        <w:t>未納入盤查計算中</w:t>
      </w:r>
      <w:r w:rsidR="00352A3A" w:rsidRPr="00367105">
        <w:rPr>
          <w:rFonts w:cs="Times New Roman"/>
          <w:kern w:val="0"/>
          <w:sz w:val="26"/>
          <w:szCs w:val="26"/>
        </w:rPr>
        <w:t>。</w:t>
      </w:r>
    </w:p>
    <w:p w14:paraId="4EB397DD" w14:textId="40AD6533" w:rsidR="00686DCD" w:rsidRPr="006E5DB3" w:rsidRDefault="00F67683" w:rsidP="009D7AED">
      <w:pPr>
        <w:pStyle w:val="a9"/>
        <w:numPr>
          <w:ilvl w:val="0"/>
          <w:numId w:val="17"/>
        </w:numPr>
        <w:spacing w:line="20" w:lineRule="atLeast"/>
        <w:ind w:leftChars="0"/>
        <w:jc w:val="both"/>
        <w:rPr>
          <w:sz w:val="26"/>
          <w:szCs w:val="26"/>
        </w:rPr>
      </w:pPr>
      <w:r w:rsidRPr="006E5DB3">
        <w:rPr>
          <w:rFonts w:hint="eastAsia"/>
          <w:sz w:val="26"/>
          <w:szCs w:val="26"/>
        </w:rPr>
        <w:t>各國家的再利用</w:t>
      </w:r>
      <w:r w:rsidR="00400D22" w:rsidRPr="006E5DB3">
        <w:rPr>
          <w:rFonts w:hint="eastAsia"/>
          <w:sz w:val="26"/>
          <w:szCs w:val="26"/>
        </w:rPr>
        <w:t>加工</w:t>
      </w:r>
      <w:r w:rsidRPr="006E5DB3">
        <w:rPr>
          <w:rFonts w:hint="eastAsia"/>
          <w:sz w:val="26"/>
          <w:szCs w:val="26"/>
        </w:rPr>
        <w:t>數據蒐集不易，</w:t>
      </w:r>
      <w:proofErr w:type="gramStart"/>
      <w:r w:rsidR="006722FE" w:rsidRPr="006E5DB3">
        <w:rPr>
          <w:rFonts w:hint="eastAsia"/>
          <w:sz w:val="26"/>
          <w:szCs w:val="26"/>
        </w:rPr>
        <w:t>廢材再</w:t>
      </w:r>
      <w:proofErr w:type="gramEnd"/>
      <w:r w:rsidR="006722FE" w:rsidRPr="006E5DB3">
        <w:rPr>
          <w:rFonts w:hint="eastAsia"/>
          <w:sz w:val="26"/>
          <w:szCs w:val="26"/>
        </w:rPr>
        <w:t>利用</w:t>
      </w:r>
      <w:r w:rsidR="006722FE" w:rsidRPr="006E5DB3">
        <w:rPr>
          <w:sz w:val="26"/>
          <w:szCs w:val="26"/>
        </w:rPr>
        <w:t>/</w:t>
      </w:r>
      <w:r w:rsidR="006722FE" w:rsidRPr="006E5DB3">
        <w:rPr>
          <w:rFonts w:hint="eastAsia"/>
          <w:sz w:val="26"/>
          <w:szCs w:val="26"/>
        </w:rPr>
        <w:t>重工</w:t>
      </w:r>
      <w:r w:rsidR="00352A3A" w:rsidRPr="006E5DB3">
        <w:rPr>
          <w:rFonts w:hint="eastAsia"/>
          <w:sz w:val="26"/>
          <w:szCs w:val="26"/>
        </w:rPr>
        <w:t>之加工過程</w:t>
      </w:r>
      <w:r w:rsidRPr="006E5DB3">
        <w:rPr>
          <w:rFonts w:hint="eastAsia"/>
          <w:sz w:val="26"/>
          <w:szCs w:val="26"/>
        </w:rPr>
        <w:t>未納入盤查計算中</w:t>
      </w:r>
      <w:r w:rsidR="00352A3A" w:rsidRPr="006E5DB3">
        <w:rPr>
          <w:rFonts w:hint="eastAsia"/>
          <w:sz w:val="26"/>
          <w:szCs w:val="26"/>
        </w:rPr>
        <w:t>。</w:t>
      </w:r>
      <w:bookmarkEnd w:id="54"/>
    </w:p>
    <w:p w14:paraId="7C6A86EF" w14:textId="29E299DE" w:rsidR="00172059" w:rsidRPr="009D3519" w:rsidRDefault="00E86A12" w:rsidP="009D3519">
      <w:pPr>
        <w:pStyle w:val="a9"/>
        <w:numPr>
          <w:ilvl w:val="0"/>
          <w:numId w:val="17"/>
        </w:numPr>
        <w:spacing w:line="20" w:lineRule="atLeast"/>
        <w:ind w:leftChars="0"/>
        <w:jc w:val="both"/>
        <w:rPr>
          <w:sz w:val="26"/>
          <w:szCs w:val="26"/>
        </w:rPr>
      </w:pPr>
      <w:r w:rsidRPr="006E5DB3">
        <w:rPr>
          <w:rFonts w:hint="eastAsia"/>
          <w:sz w:val="26"/>
          <w:szCs w:val="26"/>
        </w:rPr>
        <w:t>公共區域之空調冰水主機冷媒，計算</w:t>
      </w:r>
      <w:r w:rsidR="00373E0E" w:rsidRPr="006E5DB3">
        <w:rPr>
          <w:rFonts w:hint="eastAsia"/>
          <w:sz w:val="26"/>
          <w:szCs w:val="26"/>
        </w:rPr>
        <w:t>後</w:t>
      </w:r>
      <w:proofErr w:type="gramStart"/>
      <w:r w:rsidR="00040D0B" w:rsidRPr="006E5DB3">
        <w:rPr>
          <w:rFonts w:hint="eastAsia"/>
          <w:sz w:val="26"/>
          <w:szCs w:val="26"/>
        </w:rPr>
        <w:t>因</w:t>
      </w:r>
      <w:r w:rsidR="00373E0E" w:rsidRPr="006E5DB3">
        <w:rPr>
          <w:rFonts w:hint="eastAsia"/>
          <w:sz w:val="26"/>
          <w:szCs w:val="26"/>
        </w:rPr>
        <w:t>碳排</w:t>
      </w:r>
      <w:r w:rsidR="001105A1" w:rsidRPr="006E5DB3">
        <w:rPr>
          <w:rFonts w:hint="eastAsia"/>
          <w:sz w:val="26"/>
          <w:szCs w:val="26"/>
        </w:rPr>
        <w:t>占總碳排</w:t>
      </w:r>
      <w:proofErr w:type="gramEnd"/>
      <w:r w:rsidR="001105A1" w:rsidRPr="006E5DB3">
        <w:rPr>
          <w:rFonts w:hint="eastAsia"/>
          <w:sz w:val="26"/>
          <w:szCs w:val="26"/>
        </w:rPr>
        <w:t>不到</w:t>
      </w:r>
      <w:r w:rsidR="001105A1" w:rsidRPr="006E5DB3">
        <w:rPr>
          <w:sz w:val="26"/>
          <w:szCs w:val="26"/>
        </w:rPr>
        <w:t>1%</w:t>
      </w:r>
      <w:r w:rsidR="00040D0B">
        <w:rPr>
          <w:rFonts w:hint="eastAsia"/>
          <w:sz w:val="26"/>
          <w:szCs w:val="26"/>
        </w:rPr>
        <w:t>，</w:t>
      </w:r>
      <w:r w:rsidR="000B09AA" w:rsidRPr="006E5DB3">
        <w:rPr>
          <w:rFonts w:hint="eastAsia"/>
          <w:sz w:val="26"/>
          <w:szCs w:val="26"/>
        </w:rPr>
        <w:t>因此</w:t>
      </w:r>
      <w:proofErr w:type="gramStart"/>
      <w:r w:rsidR="000B09AA" w:rsidRPr="006E5DB3">
        <w:rPr>
          <w:rFonts w:hint="eastAsia"/>
          <w:sz w:val="26"/>
          <w:szCs w:val="26"/>
        </w:rPr>
        <w:t>不納如盤查</w:t>
      </w:r>
      <w:proofErr w:type="gramEnd"/>
      <w:r w:rsidR="000B09AA" w:rsidRPr="006E5DB3">
        <w:rPr>
          <w:rFonts w:hint="eastAsia"/>
          <w:sz w:val="26"/>
          <w:szCs w:val="26"/>
        </w:rPr>
        <w:t>計算當中。</w:t>
      </w:r>
    </w:p>
    <w:p w14:paraId="57B74F4E" w14:textId="0B923534" w:rsidR="00FF3522" w:rsidRPr="006E5DB3" w:rsidDel="004F286A" w:rsidRDefault="00FF3522" w:rsidP="00FF3522">
      <w:pPr>
        <w:pStyle w:val="a9"/>
        <w:numPr>
          <w:ilvl w:val="0"/>
          <w:numId w:val="17"/>
        </w:numPr>
        <w:spacing w:line="20" w:lineRule="atLeast"/>
        <w:ind w:leftChars="0"/>
        <w:jc w:val="both"/>
        <w:rPr>
          <w:del w:id="55" w:author="vicky_tseng 曾筱淇" w:date="2024-05-07T10:20:00Z"/>
          <w:sz w:val="26"/>
          <w:szCs w:val="26"/>
        </w:rPr>
      </w:pPr>
      <w:del w:id="56" w:author="vicky_tseng 曾筱淇" w:date="2024-05-07T10:20:00Z">
        <w:r w:rsidRPr="006E5DB3" w:rsidDel="004F286A">
          <w:rPr>
            <w:rFonts w:hint="eastAsia"/>
            <w:sz w:val="26"/>
            <w:szCs w:val="26"/>
          </w:rPr>
          <w:delText>客戶返修之運輸</w:delText>
        </w:r>
        <w:r w:rsidR="00D8593E" w:rsidRPr="006E5DB3" w:rsidDel="004F286A">
          <w:rPr>
            <w:rFonts w:hint="eastAsia"/>
            <w:sz w:val="26"/>
            <w:szCs w:val="26"/>
          </w:rPr>
          <w:delText>，</w:delText>
        </w:r>
        <w:r w:rsidR="00924E7A" w:rsidRPr="006E5DB3" w:rsidDel="004F286A">
          <w:rPr>
            <w:sz w:val="26"/>
            <w:szCs w:val="26"/>
          </w:rPr>
          <w:delText>2022</w:delText>
        </w:r>
        <w:r w:rsidR="00924E7A" w:rsidRPr="006E5DB3" w:rsidDel="004F286A">
          <w:rPr>
            <w:rFonts w:hint="eastAsia"/>
            <w:sz w:val="26"/>
            <w:szCs w:val="26"/>
          </w:rPr>
          <w:delText>年</w:delText>
        </w:r>
        <w:r w:rsidR="005F55DA" w:rsidRPr="006E5DB3" w:rsidDel="004F286A">
          <w:rPr>
            <w:rFonts w:hint="eastAsia"/>
            <w:sz w:val="26"/>
            <w:szCs w:val="26"/>
          </w:rPr>
          <w:delText>返修台數共計</w:delText>
        </w:r>
        <w:r w:rsidR="005F55DA" w:rsidRPr="006E5DB3" w:rsidDel="004F286A">
          <w:rPr>
            <w:sz w:val="26"/>
            <w:szCs w:val="26"/>
          </w:rPr>
          <w:delText>4</w:delText>
        </w:r>
        <w:r w:rsidR="005F55DA" w:rsidRPr="006E5DB3" w:rsidDel="004F286A">
          <w:rPr>
            <w:rFonts w:hint="eastAsia"/>
            <w:sz w:val="26"/>
            <w:szCs w:val="26"/>
          </w:rPr>
          <w:delText>台，</w:delText>
        </w:r>
        <w:r w:rsidR="0011055B" w:rsidRPr="006E5DB3" w:rsidDel="004F286A">
          <w:rPr>
            <w:rFonts w:hint="eastAsia"/>
            <w:sz w:val="26"/>
            <w:szCs w:val="26"/>
          </w:rPr>
          <w:delText>因</w:delText>
        </w:r>
        <w:r w:rsidR="00924E7A" w:rsidRPr="006E5DB3" w:rsidDel="004F286A">
          <w:rPr>
            <w:rFonts w:hint="eastAsia"/>
            <w:sz w:val="26"/>
            <w:szCs w:val="26"/>
          </w:rPr>
          <w:delText>次數過少</w:delText>
        </w:r>
        <w:r w:rsidR="0052275A" w:rsidRPr="006E5DB3" w:rsidDel="004F286A">
          <w:rPr>
            <w:rFonts w:hint="eastAsia"/>
            <w:sz w:val="26"/>
            <w:szCs w:val="26"/>
          </w:rPr>
          <w:delText>因此未將此過程</w:delText>
        </w:r>
        <w:r w:rsidR="001D780C" w:rsidRPr="006E5DB3" w:rsidDel="004F286A">
          <w:rPr>
            <w:rFonts w:hint="eastAsia"/>
            <w:sz w:val="26"/>
            <w:szCs w:val="26"/>
          </w:rPr>
          <w:delText>納入盤查計算中。</w:delText>
        </w:r>
      </w:del>
    </w:p>
    <w:p w14:paraId="3CBCDBC7" w14:textId="2B96AE90" w:rsidR="001A000E" w:rsidRPr="00692303" w:rsidRDefault="001A000E" w:rsidP="009D7AED">
      <w:pPr>
        <w:pStyle w:val="a9"/>
        <w:numPr>
          <w:ilvl w:val="0"/>
          <w:numId w:val="17"/>
        </w:numPr>
        <w:spacing w:line="20" w:lineRule="atLeast"/>
        <w:ind w:leftChars="0"/>
        <w:jc w:val="both"/>
      </w:pPr>
      <w:r w:rsidRPr="00692303">
        <w:br w:type="page"/>
      </w:r>
    </w:p>
    <w:p w14:paraId="344842C7" w14:textId="77777777" w:rsidR="001A000E" w:rsidRPr="00692303" w:rsidRDefault="001A000E" w:rsidP="00BD4BC3">
      <w:pPr>
        <w:pStyle w:val="a3"/>
        <w:spacing w:line="20" w:lineRule="atLeast"/>
        <w:jc w:val="left"/>
        <w:rPr>
          <w:rFonts w:ascii="Times New Roman" w:eastAsia="標楷體" w:hAnsi="Times New Roman"/>
        </w:rPr>
      </w:pPr>
      <w:bookmarkStart w:id="57" w:name="_Toc513930197"/>
      <w:bookmarkStart w:id="58" w:name="_Toc514028971"/>
      <w:bookmarkStart w:id="59" w:name="_Toc197963299"/>
      <w:r w:rsidRPr="00692303">
        <w:rPr>
          <w:rFonts w:ascii="Times New Roman" w:eastAsia="標楷體" w:hAnsi="Times New Roman"/>
        </w:rPr>
        <w:lastRenderedPageBreak/>
        <w:t>3.6</w:t>
      </w:r>
      <w:r w:rsidRPr="00692303">
        <w:rPr>
          <w:rFonts w:ascii="Times New Roman" w:eastAsia="標楷體" w:hAnsi="Times New Roman"/>
        </w:rPr>
        <w:t>選定分配方法</w:t>
      </w:r>
      <w:bookmarkEnd w:id="57"/>
      <w:bookmarkEnd w:id="58"/>
      <w:bookmarkEnd w:id="59"/>
    </w:p>
    <w:p w14:paraId="55CBB2B0" w14:textId="4D374642" w:rsidR="00A6208B" w:rsidRDefault="00352A3A" w:rsidP="00A6208B">
      <w:pPr>
        <w:pStyle w:val="a9"/>
        <w:numPr>
          <w:ilvl w:val="0"/>
          <w:numId w:val="64"/>
        </w:numPr>
        <w:spacing w:line="20" w:lineRule="atLeast"/>
        <w:ind w:leftChars="0"/>
        <w:jc w:val="both"/>
        <w:rPr>
          <w:rFonts w:cs="Times New Roman"/>
          <w:sz w:val="26"/>
          <w:szCs w:val="26"/>
        </w:rPr>
      </w:pPr>
      <w:bookmarkStart w:id="60" w:name="_Toc513930198"/>
      <w:bookmarkStart w:id="61" w:name="_Toc514028972"/>
      <w:r w:rsidRPr="00A6208B">
        <w:rPr>
          <w:rFonts w:cs="Times New Roman"/>
          <w:sz w:val="26"/>
          <w:szCs w:val="26"/>
        </w:rPr>
        <w:t>該產品</w:t>
      </w:r>
      <w:bookmarkStart w:id="62" w:name="OLE_LINK9"/>
      <w:r w:rsidRPr="00A6208B">
        <w:rPr>
          <w:rFonts w:cs="Times New Roman"/>
          <w:sz w:val="26"/>
          <w:szCs w:val="26"/>
        </w:rPr>
        <w:t>「製程」</w:t>
      </w:r>
      <w:bookmarkEnd w:id="62"/>
      <w:r w:rsidRPr="00A6208B">
        <w:rPr>
          <w:rFonts w:cs="Times New Roman"/>
          <w:sz w:val="26"/>
          <w:szCs w:val="26"/>
        </w:rPr>
        <w:t>以及</w:t>
      </w:r>
      <w:bookmarkStart w:id="63" w:name="OLE_LINK18"/>
      <w:bookmarkStart w:id="64" w:name="OLE_LINK20"/>
      <w:r w:rsidRPr="00A6208B">
        <w:rPr>
          <w:rFonts w:cs="Times New Roman"/>
          <w:sz w:val="26"/>
          <w:szCs w:val="26"/>
        </w:rPr>
        <w:t>「</w:t>
      </w:r>
      <w:r w:rsidR="00391838" w:rsidRPr="00A6208B">
        <w:rPr>
          <w:rFonts w:cs="Times New Roman"/>
          <w:sz w:val="26"/>
          <w:szCs w:val="26"/>
        </w:rPr>
        <w:t>工時</w:t>
      </w:r>
      <w:r w:rsidRPr="00A6208B">
        <w:rPr>
          <w:rFonts w:cs="Times New Roman"/>
          <w:sz w:val="26"/>
          <w:szCs w:val="26"/>
        </w:rPr>
        <w:t>」</w:t>
      </w:r>
      <w:bookmarkEnd w:id="63"/>
      <w:bookmarkEnd w:id="64"/>
      <w:r w:rsidRPr="00A6208B">
        <w:rPr>
          <w:rFonts w:cs="Times New Roman"/>
          <w:sz w:val="26"/>
          <w:szCs w:val="26"/>
        </w:rPr>
        <w:t>進行分配比例之計算。</w:t>
      </w:r>
      <w:bookmarkStart w:id="65" w:name="OLE_LINK24"/>
      <w:bookmarkStart w:id="66" w:name="OLE_LINK26"/>
    </w:p>
    <w:p w14:paraId="3918550C" w14:textId="77777777" w:rsidR="00A6208B" w:rsidRDefault="00352A3A" w:rsidP="00A6208B">
      <w:pPr>
        <w:pStyle w:val="a9"/>
        <w:spacing w:line="20" w:lineRule="atLeast"/>
        <w:ind w:leftChars="0" w:left="1000"/>
        <w:jc w:val="both"/>
        <w:rPr>
          <w:rFonts w:cs="Times New Roman"/>
          <w:sz w:val="26"/>
          <w:szCs w:val="26"/>
        </w:rPr>
      </w:pPr>
      <w:r w:rsidRPr="00A6208B">
        <w:rPr>
          <w:rFonts w:cs="Times New Roman"/>
          <w:sz w:val="26"/>
          <w:szCs w:val="26"/>
        </w:rPr>
        <w:t>「製程」</w:t>
      </w:r>
      <w:bookmarkEnd w:id="65"/>
      <w:bookmarkEnd w:id="66"/>
      <w:r w:rsidRPr="00A6208B">
        <w:rPr>
          <w:rFonts w:cs="Times New Roman"/>
          <w:sz w:val="26"/>
          <w:szCs w:val="26"/>
        </w:rPr>
        <w:t>：根據製程別區分原物料使用。</w:t>
      </w:r>
      <w:bookmarkStart w:id="67" w:name="OLE_LINK35"/>
    </w:p>
    <w:p w14:paraId="3588C572" w14:textId="77777777" w:rsidR="00A6208B" w:rsidRDefault="00352A3A" w:rsidP="00A6208B">
      <w:pPr>
        <w:pStyle w:val="a9"/>
        <w:spacing w:line="20" w:lineRule="atLeast"/>
        <w:ind w:leftChars="0" w:left="1000"/>
        <w:jc w:val="both"/>
        <w:rPr>
          <w:rFonts w:cs="Times New Roman"/>
          <w:sz w:val="26"/>
          <w:szCs w:val="26"/>
        </w:rPr>
      </w:pPr>
      <w:r w:rsidRPr="009B3FA9">
        <w:rPr>
          <w:rFonts w:cs="Times New Roman"/>
          <w:sz w:val="26"/>
          <w:szCs w:val="26"/>
        </w:rPr>
        <w:t>「</w:t>
      </w:r>
      <w:r w:rsidR="00E96861" w:rsidRPr="009B3FA9">
        <w:rPr>
          <w:rFonts w:cs="Times New Roman"/>
          <w:sz w:val="26"/>
          <w:szCs w:val="26"/>
        </w:rPr>
        <w:t>標的產品</w:t>
      </w:r>
      <w:r w:rsidR="00EB7260">
        <w:rPr>
          <w:rFonts w:cs="Times New Roman" w:hint="eastAsia"/>
          <w:sz w:val="26"/>
          <w:szCs w:val="26"/>
        </w:rPr>
        <w:t>總</w:t>
      </w:r>
      <w:r w:rsidR="00391838" w:rsidRPr="009B3FA9">
        <w:rPr>
          <w:rFonts w:cs="Times New Roman"/>
          <w:sz w:val="26"/>
          <w:szCs w:val="26"/>
        </w:rPr>
        <w:t>工時</w:t>
      </w:r>
      <w:r w:rsidRPr="009B3FA9">
        <w:rPr>
          <w:rFonts w:cs="Times New Roman"/>
          <w:sz w:val="26"/>
          <w:szCs w:val="26"/>
        </w:rPr>
        <w:t>」：該產品在盤查期間</w:t>
      </w:r>
      <w:r w:rsidR="00BA63EF" w:rsidRPr="009B3FA9">
        <w:rPr>
          <w:rFonts w:cs="Times New Roman"/>
          <w:sz w:val="26"/>
          <w:szCs w:val="26"/>
        </w:rPr>
        <w:t>製程</w:t>
      </w:r>
      <w:r w:rsidR="0089731F" w:rsidRPr="009B3FA9">
        <w:rPr>
          <w:rFonts w:cs="Times New Roman"/>
          <w:sz w:val="26"/>
          <w:szCs w:val="26"/>
        </w:rPr>
        <w:t>中</w:t>
      </w:r>
      <w:r w:rsidRPr="009B3FA9">
        <w:rPr>
          <w:rFonts w:cs="Times New Roman"/>
          <w:sz w:val="26"/>
          <w:szCs w:val="26"/>
        </w:rPr>
        <w:t>所花費的</w:t>
      </w:r>
      <w:r w:rsidR="009040A7">
        <w:rPr>
          <w:rFonts w:cs="Times New Roman" w:hint="eastAsia"/>
          <w:sz w:val="26"/>
          <w:szCs w:val="26"/>
        </w:rPr>
        <w:t>生產</w:t>
      </w:r>
      <w:r w:rsidR="004A60AC" w:rsidRPr="009B3FA9">
        <w:rPr>
          <w:rFonts w:cs="Times New Roman"/>
          <w:sz w:val="26"/>
          <w:szCs w:val="26"/>
        </w:rPr>
        <w:t>時數</w:t>
      </w:r>
      <w:r w:rsidRPr="009B3FA9">
        <w:rPr>
          <w:rFonts w:cs="Times New Roman"/>
          <w:sz w:val="26"/>
          <w:szCs w:val="26"/>
        </w:rPr>
        <w:t>。</w:t>
      </w:r>
    </w:p>
    <w:p w14:paraId="0BB68781" w14:textId="77777777" w:rsidR="00A6208B" w:rsidRDefault="00352A3A" w:rsidP="00A6208B">
      <w:pPr>
        <w:pStyle w:val="a9"/>
        <w:spacing w:line="20" w:lineRule="atLeast"/>
        <w:ind w:leftChars="0" w:left="1000"/>
        <w:jc w:val="both"/>
        <w:rPr>
          <w:rFonts w:cs="Times New Roman"/>
          <w:kern w:val="0"/>
          <w:position w:val="-2"/>
          <w:sz w:val="26"/>
          <w:szCs w:val="26"/>
        </w:rPr>
      </w:pPr>
      <w:r w:rsidRPr="009B3FA9">
        <w:rPr>
          <w:rFonts w:cs="Times New Roman"/>
          <w:kern w:val="0"/>
          <w:position w:val="-2"/>
          <w:sz w:val="26"/>
          <w:szCs w:val="26"/>
        </w:rPr>
        <w:t>=</w:t>
      </w:r>
      <w:r w:rsidRPr="009B3FA9">
        <w:rPr>
          <w:rFonts w:cs="Times New Roman"/>
          <w:sz w:val="26"/>
          <w:szCs w:val="26"/>
        </w:rPr>
        <w:t xml:space="preserve"> </w:t>
      </w:r>
      <w:r w:rsidR="00E96861" w:rsidRPr="009B3FA9">
        <w:rPr>
          <w:rFonts w:cs="Times New Roman"/>
          <w:sz w:val="26"/>
          <w:szCs w:val="26"/>
        </w:rPr>
        <w:t>標的</w:t>
      </w:r>
      <w:r w:rsidRPr="009B3FA9">
        <w:rPr>
          <w:rFonts w:cs="Times New Roman"/>
          <w:sz w:val="26"/>
          <w:szCs w:val="26"/>
        </w:rPr>
        <w:t>產品</w:t>
      </w:r>
      <w:r w:rsidR="004A60AC" w:rsidRPr="009B3FA9">
        <w:rPr>
          <w:rFonts w:cs="Times New Roman"/>
          <w:sz w:val="26"/>
          <w:szCs w:val="26"/>
        </w:rPr>
        <w:t>生產工時</w:t>
      </w:r>
      <w:r w:rsidRPr="009B3FA9">
        <w:rPr>
          <w:rFonts w:cs="Times New Roman"/>
          <w:sz w:val="26"/>
          <w:szCs w:val="26"/>
        </w:rPr>
        <w:t xml:space="preserve"> </w:t>
      </w:r>
      <w:r w:rsidRPr="009B3FA9">
        <w:rPr>
          <w:rFonts w:cs="Times New Roman"/>
          <w:kern w:val="0"/>
          <w:position w:val="-2"/>
          <w:sz w:val="26"/>
          <w:szCs w:val="26"/>
        </w:rPr>
        <w:t xml:space="preserve">× </w:t>
      </w:r>
      <w:r w:rsidRPr="009B3FA9">
        <w:rPr>
          <w:rFonts w:cs="Times New Roman"/>
          <w:kern w:val="0"/>
          <w:position w:val="-2"/>
          <w:sz w:val="26"/>
          <w:szCs w:val="26"/>
        </w:rPr>
        <w:t>該產品盤查期間總</w:t>
      </w:r>
      <w:r w:rsidR="004A60AC" w:rsidRPr="009B3FA9">
        <w:rPr>
          <w:rFonts w:cs="Times New Roman"/>
          <w:kern w:val="0"/>
          <w:position w:val="-2"/>
          <w:sz w:val="26"/>
          <w:szCs w:val="26"/>
        </w:rPr>
        <w:t>生產數</w:t>
      </w:r>
      <w:r w:rsidRPr="009B3FA9">
        <w:rPr>
          <w:rFonts w:cs="Times New Roman"/>
          <w:kern w:val="0"/>
          <w:position w:val="-2"/>
          <w:sz w:val="26"/>
          <w:szCs w:val="26"/>
        </w:rPr>
        <w:t>量</w:t>
      </w:r>
      <w:bookmarkStart w:id="68" w:name="OLE_LINK34"/>
    </w:p>
    <w:p w14:paraId="45244B19" w14:textId="77777777" w:rsidR="00A6208B" w:rsidRDefault="00352A3A" w:rsidP="00A6208B">
      <w:pPr>
        <w:pStyle w:val="a9"/>
        <w:spacing w:line="20" w:lineRule="atLeast"/>
        <w:ind w:leftChars="0" w:left="1000"/>
        <w:jc w:val="both"/>
        <w:rPr>
          <w:rFonts w:cs="Times New Roman"/>
          <w:sz w:val="26"/>
          <w:szCs w:val="26"/>
        </w:rPr>
      </w:pPr>
      <w:r w:rsidRPr="009B3FA9">
        <w:rPr>
          <w:rFonts w:cs="Times New Roman"/>
          <w:sz w:val="26"/>
          <w:szCs w:val="26"/>
        </w:rPr>
        <w:t>「</w:t>
      </w:r>
      <w:r w:rsidR="00E1390C" w:rsidRPr="001003BE">
        <w:rPr>
          <w:rFonts w:cs="Times New Roman" w:hint="eastAsia"/>
          <w:b/>
          <w:bCs/>
          <w:sz w:val="26"/>
          <w:szCs w:val="26"/>
        </w:rPr>
        <w:t>工時</w:t>
      </w:r>
      <w:r w:rsidRPr="001003BE">
        <w:rPr>
          <w:rFonts w:cs="Times New Roman"/>
          <w:b/>
          <w:bCs/>
          <w:sz w:val="26"/>
          <w:szCs w:val="26"/>
        </w:rPr>
        <w:t>分配比例</w:t>
      </w:r>
      <w:r w:rsidRPr="009B3FA9">
        <w:rPr>
          <w:rFonts w:cs="Times New Roman"/>
          <w:sz w:val="26"/>
          <w:szCs w:val="26"/>
        </w:rPr>
        <w:t>」：該產品盤查期間</w:t>
      </w:r>
      <w:r w:rsidR="009040A7">
        <w:rPr>
          <w:rFonts w:cs="Times New Roman" w:hint="eastAsia"/>
          <w:sz w:val="26"/>
          <w:szCs w:val="26"/>
        </w:rPr>
        <w:t>生產</w:t>
      </w:r>
      <w:r w:rsidR="0089731F" w:rsidRPr="009B3FA9">
        <w:rPr>
          <w:rFonts w:cs="Times New Roman"/>
          <w:sz w:val="26"/>
          <w:szCs w:val="26"/>
        </w:rPr>
        <w:t>總</w:t>
      </w:r>
      <w:r w:rsidR="00BA63EF" w:rsidRPr="009B3FA9">
        <w:rPr>
          <w:rFonts w:cs="Times New Roman"/>
          <w:sz w:val="26"/>
          <w:szCs w:val="26"/>
        </w:rPr>
        <w:t>使用之</w:t>
      </w:r>
      <w:r w:rsidR="00391838" w:rsidRPr="009B3FA9">
        <w:rPr>
          <w:rFonts w:cs="Times New Roman"/>
          <w:sz w:val="26"/>
          <w:szCs w:val="26"/>
        </w:rPr>
        <w:t>工時</w:t>
      </w:r>
      <w:r w:rsidR="00BA63EF" w:rsidRPr="009B3FA9">
        <w:rPr>
          <w:rFonts w:cs="Times New Roman"/>
          <w:sz w:val="26"/>
          <w:szCs w:val="26"/>
        </w:rPr>
        <w:t>數</w:t>
      </w:r>
      <w:r w:rsidRPr="009B3FA9">
        <w:rPr>
          <w:rFonts w:cs="Times New Roman"/>
          <w:sz w:val="26"/>
          <w:szCs w:val="26"/>
        </w:rPr>
        <w:t>占比。</w:t>
      </w:r>
    </w:p>
    <w:p w14:paraId="2E6AB1F9" w14:textId="1368C970" w:rsidR="00352A3A" w:rsidRDefault="00352A3A" w:rsidP="00A6208B">
      <w:pPr>
        <w:pStyle w:val="a9"/>
        <w:spacing w:line="20" w:lineRule="atLeast"/>
        <w:ind w:leftChars="0" w:left="1000"/>
        <w:jc w:val="both"/>
        <w:rPr>
          <w:rFonts w:cs="Times New Roman"/>
          <w:sz w:val="40"/>
        </w:rPr>
      </w:pPr>
      <w:r w:rsidRPr="009B3FA9">
        <w:rPr>
          <w:rFonts w:cs="Times New Roman"/>
          <w:sz w:val="26"/>
          <w:szCs w:val="26"/>
        </w:rPr>
        <w:t>該產品</w:t>
      </w:r>
      <w:r w:rsidR="00E1390C">
        <w:rPr>
          <w:rFonts w:cs="Times New Roman" w:hint="eastAsia"/>
          <w:sz w:val="26"/>
          <w:szCs w:val="26"/>
        </w:rPr>
        <w:t>工時</w:t>
      </w:r>
      <w:r w:rsidRPr="009B3FA9">
        <w:rPr>
          <w:rFonts w:cs="Times New Roman"/>
          <w:sz w:val="26"/>
          <w:szCs w:val="26"/>
        </w:rPr>
        <w:t>分配比例</w:t>
      </w:r>
      <w:r w:rsidRPr="009B3FA9">
        <w:rPr>
          <w:rFonts w:cs="Times New Roman"/>
          <w:sz w:val="26"/>
          <w:szCs w:val="26"/>
        </w:rPr>
        <w:t xml:space="preserve"> </w:t>
      </w:r>
      <w:r w:rsidRPr="009B3FA9">
        <w:rPr>
          <w:rFonts w:cs="Times New Roman"/>
          <w:kern w:val="0"/>
          <w:position w:val="-2"/>
          <w:sz w:val="26"/>
          <w:szCs w:val="26"/>
        </w:rPr>
        <w:t xml:space="preserve">= </w:t>
      </w:r>
      <m:oMath>
        <m:f>
          <m:fPr>
            <m:ctrlPr>
              <w:rPr>
                <w:rFonts w:ascii="Cambria Math" w:hAnsi="Cambria Math" w:cs="Times New Roman"/>
                <w:sz w:val="40"/>
              </w:rPr>
            </m:ctrlPr>
          </m:fPr>
          <m:num>
            <m:r>
              <m:rPr>
                <m:sty m:val="p"/>
              </m:rPr>
              <w:rPr>
                <w:rFonts w:ascii="Cambria Math" w:hAnsi="Cambria Math" w:cs="Times New Roman"/>
                <w:sz w:val="36"/>
              </w:rPr>
              <m:t>盤查期間</m:t>
            </m:r>
            <m:r>
              <m:rPr>
                <m:sty m:val="p"/>
              </m:rPr>
              <w:rPr>
                <w:rFonts w:ascii="Cambria Math" w:hAnsi="Cambria Math" w:cs="Times New Roman" w:hint="eastAsia"/>
                <w:sz w:val="36"/>
                <w:szCs w:val="26"/>
              </w:rPr>
              <m:t>標的產品總工時</m:t>
            </m:r>
          </m:num>
          <m:den>
            <m:r>
              <m:rPr>
                <m:sty m:val="p"/>
              </m:rPr>
              <w:rPr>
                <w:rFonts w:ascii="Cambria Math" w:hAnsi="Cambria Math" w:cs="Times New Roman"/>
                <w:sz w:val="36"/>
              </w:rPr>
              <m:t>盤查期間所有產品</m:t>
            </m:r>
            <m:r>
              <m:rPr>
                <m:sty m:val="p"/>
              </m:rPr>
              <w:rPr>
                <w:rFonts w:ascii="Cambria Math" w:hAnsi="Cambria Math" w:cs="Times New Roman" w:hint="eastAsia"/>
                <w:sz w:val="36"/>
              </w:rPr>
              <m:t>生產</m:t>
            </m:r>
            <m:r>
              <m:rPr>
                <m:sty m:val="p"/>
              </m:rPr>
              <w:rPr>
                <w:rFonts w:ascii="Cambria Math" w:hAnsi="Cambria Math" w:cs="Times New Roman"/>
                <w:sz w:val="36"/>
              </w:rPr>
              <m:t>總工時</m:t>
            </m:r>
          </m:den>
        </m:f>
      </m:oMath>
    </w:p>
    <w:p w14:paraId="36048908" w14:textId="114F470D" w:rsidR="0022529B" w:rsidRDefault="002B6436" w:rsidP="0022529B">
      <w:pPr>
        <w:pStyle w:val="a9"/>
        <w:numPr>
          <w:ilvl w:val="0"/>
          <w:numId w:val="64"/>
        </w:numPr>
        <w:spacing w:line="20" w:lineRule="atLeast"/>
        <w:ind w:leftChars="0"/>
        <w:jc w:val="both"/>
        <w:rPr>
          <w:rFonts w:cs="Times New Roman"/>
          <w:sz w:val="26"/>
          <w:szCs w:val="26"/>
        </w:rPr>
      </w:pPr>
      <w:r>
        <w:rPr>
          <w:rFonts w:cs="Times New Roman" w:hint="eastAsia"/>
          <w:sz w:val="26"/>
          <w:szCs w:val="26"/>
        </w:rPr>
        <w:t>該產品</w:t>
      </w:r>
      <w:r w:rsidRPr="00A6208B">
        <w:rPr>
          <w:rFonts w:cs="Times New Roman"/>
          <w:sz w:val="26"/>
          <w:szCs w:val="26"/>
        </w:rPr>
        <w:t>「</w:t>
      </w:r>
      <w:r w:rsidR="00C261F1" w:rsidRPr="00C261F1">
        <w:rPr>
          <w:rFonts w:cs="Times New Roman" w:hint="eastAsia"/>
          <w:sz w:val="26"/>
          <w:szCs w:val="26"/>
        </w:rPr>
        <w:t>直接材料</w:t>
      </w:r>
      <w:r w:rsidR="00063CB5">
        <w:rPr>
          <w:rFonts w:cs="Times New Roman" w:hint="eastAsia"/>
          <w:sz w:val="26"/>
          <w:szCs w:val="26"/>
        </w:rPr>
        <w:t>運輸</w:t>
      </w:r>
      <w:r w:rsidRPr="00A6208B">
        <w:rPr>
          <w:rFonts w:cs="Times New Roman"/>
          <w:sz w:val="26"/>
          <w:szCs w:val="26"/>
        </w:rPr>
        <w:t>」以及「</w:t>
      </w:r>
      <w:r w:rsidR="00AE13A9">
        <w:rPr>
          <w:rFonts w:cs="Times New Roman" w:hint="eastAsia"/>
          <w:sz w:val="26"/>
          <w:szCs w:val="26"/>
        </w:rPr>
        <w:t>供應商</w:t>
      </w:r>
      <w:r w:rsidR="00063CB5">
        <w:rPr>
          <w:rFonts w:cs="Times New Roman" w:hint="eastAsia"/>
          <w:sz w:val="26"/>
          <w:szCs w:val="26"/>
        </w:rPr>
        <w:t>進貨數量</w:t>
      </w:r>
      <w:r w:rsidRPr="00A6208B">
        <w:rPr>
          <w:rFonts w:cs="Times New Roman"/>
          <w:sz w:val="26"/>
          <w:szCs w:val="26"/>
        </w:rPr>
        <w:t>」</w:t>
      </w:r>
      <w:r w:rsidR="00AE13A9" w:rsidRPr="00A6208B">
        <w:rPr>
          <w:rFonts w:cs="Times New Roman"/>
          <w:sz w:val="26"/>
          <w:szCs w:val="26"/>
        </w:rPr>
        <w:t>進行分配比例之計算。</w:t>
      </w:r>
    </w:p>
    <w:p w14:paraId="6894E759" w14:textId="313354DE" w:rsidR="00AE13A9" w:rsidRDefault="00AE13A9" w:rsidP="00AE13A9">
      <w:pPr>
        <w:pStyle w:val="a9"/>
        <w:spacing w:line="20" w:lineRule="atLeast"/>
        <w:ind w:leftChars="0" w:left="1000"/>
        <w:jc w:val="both"/>
        <w:rPr>
          <w:rFonts w:cs="Times New Roman"/>
          <w:sz w:val="26"/>
          <w:szCs w:val="26"/>
        </w:rPr>
      </w:pPr>
      <w:r w:rsidRPr="00A6208B">
        <w:rPr>
          <w:rFonts w:cs="Times New Roman"/>
          <w:sz w:val="26"/>
          <w:szCs w:val="26"/>
        </w:rPr>
        <w:t>「</w:t>
      </w:r>
      <w:r w:rsidR="00C261F1" w:rsidRPr="00C261F1">
        <w:rPr>
          <w:rFonts w:cs="Times New Roman" w:hint="eastAsia"/>
          <w:sz w:val="26"/>
          <w:szCs w:val="26"/>
        </w:rPr>
        <w:t>直接材料</w:t>
      </w:r>
      <w:r w:rsidR="00F60FE7">
        <w:rPr>
          <w:rFonts w:cs="Times New Roman" w:hint="eastAsia"/>
          <w:sz w:val="26"/>
          <w:szCs w:val="26"/>
        </w:rPr>
        <w:t>運輸</w:t>
      </w:r>
      <w:r w:rsidRPr="00A6208B">
        <w:rPr>
          <w:rFonts w:cs="Times New Roman"/>
          <w:sz w:val="26"/>
          <w:szCs w:val="26"/>
        </w:rPr>
        <w:t>」</w:t>
      </w:r>
      <w:r>
        <w:rPr>
          <w:rFonts w:cs="Times New Roman" w:hint="eastAsia"/>
          <w:sz w:val="26"/>
          <w:szCs w:val="26"/>
        </w:rPr>
        <w:t>：</w:t>
      </w:r>
      <w:r w:rsidR="00554172">
        <w:rPr>
          <w:rFonts w:cs="Times New Roman" w:hint="eastAsia"/>
          <w:sz w:val="26"/>
          <w:szCs w:val="26"/>
        </w:rPr>
        <w:t>該原物料</w:t>
      </w:r>
      <w:r w:rsidR="00063CB5">
        <w:rPr>
          <w:rFonts w:cs="Times New Roman" w:hint="eastAsia"/>
          <w:sz w:val="26"/>
          <w:szCs w:val="26"/>
        </w:rPr>
        <w:t>進口運輸</w:t>
      </w:r>
      <w:r w:rsidR="00F9151E">
        <w:rPr>
          <w:rFonts w:cs="Times New Roman" w:hint="eastAsia"/>
          <w:sz w:val="26"/>
          <w:szCs w:val="26"/>
        </w:rPr>
        <w:t>。</w:t>
      </w:r>
    </w:p>
    <w:p w14:paraId="1933244F" w14:textId="6D5CCFED" w:rsidR="00422D5D" w:rsidRDefault="00422D5D" w:rsidP="00AE13A9">
      <w:pPr>
        <w:pStyle w:val="a9"/>
        <w:spacing w:line="20" w:lineRule="atLeast"/>
        <w:ind w:leftChars="0" w:left="1000"/>
        <w:jc w:val="both"/>
        <w:rPr>
          <w:rFonts w:cs="Times New Roman"/>
          <w:sz w:val="26"/>
          <w:szCs w:val="26"/>
        </w:rPr>
      </w:pPr>
      <w:r w:rsidRPr="00A6208B">
        <w:rPr>
          <w:rFonts w:cs="Times New Roman"/>
          <w:sz w:val="26"/>
          <w:szCs w:val="26"/>
        </w:rPr>
        <w:t>「</w:t>
      </w:r>
      <w:r w:rsidR="00F60FE7">
        <w:rPr>
          <w:rFonts w:cs="Times New Roman" w:hint="eastAsia"/>
          <w:sz w:val="26"/>
          <w:szCs w:val="26"/>
        </w:rPr>
        <w:t>供應商進貨數量</w:t>
      </w:r>
      <w:r w:rsidRPr="00A6208B">
        <w:rPr>
          <w:rFonts w:cs="Times New Roman"/>
          <w:sz w:val="26"/>
          <w:szCs w:val="26"/>
        </w:rPr>
        <w:t>」</w:t>
      </w:r>
      <w:r>
        <w:rPr>
          <w:rFonts w:cs="Times New Roman" w:hint="eastAsia"/>
          <w:sz w:val="26"/>
          <w:szCs w:val="26"/>
        </w:rPr>
        <w:t>：</w:t>
      </w:r>
      <w:r w:rsidR="00F9151E">
        <w:rPr>
          <w:rFonts w:cs="Times New Roman" w:hint="eastAsia"/>
          <w:sz w:val="26"/>
          <w:szCs w:val="26"/>
        </w:rPr>
        <w:t>原物料供應商進貨數量。</w:t>
      </w:r>
    </w:p>
    <w:p w14:paraId="602A26D9" w14:textId="5BC44486" w:rsidR="00F9151E" w:rsidRDefault="000E40DF" w:rsidP="00F9151E">
      <w:pPr>
        <w:pStyle w:val="a9"/>
        <w:spacing w:line="20" w:lineRule="atLeast"/>
        <w:ind w:leftChars="0" w:left="1000"/>
        <w:jc w:val="both"/>
        <w:rPr>
          <w:rFonts w:cs="Times New Roman"/>
          <w:kern w:val="0"/>
          <w:position w:val="-2"/>
          <w:sz w:val="26"/>
          <w:szCs w:val="26"/>
        </w:rPr>
      </w:pPr>
      <w:r w:rsidRPr="009B3FA9">
        <w:rPr>
          <w:rFonts w:cs="Times New Roman"/>
          <w:sz w:val="26"/>
          <w:szCs w:val="26"/>
        </w:rPr>
        <w:t>該產品</w:t>
      </w:r>
      <w:r>
        <w:rPr>
          <w:rFonts w:cs="Times New Roman" w:hint="eastAsia"/>
          <w:sz w:val="26"/>
          <w:szCs w:val="26"/>
        </w:rPr>
        <w:t>供應商進口</w:t>
      </w:r>
      <w:r w:rsidRPr="009B3FA9">
        <w:rPr>
          <w:rFonts w:cs="Times New Roman"/>
          <w:sz w:val="26"/>
          <w:szCs w:val="26"/>
        </w:rPr>
        <w:t>分配比例</w:t>
      </w:r>
      <w:r w:rsidRPr="009B3FA9">
        <w:rPr>
          <w:rFonts w:cs="Times New Roman"/>
          <w:sz w:val="26"/>
          <w:szCs w:val="26"/>
        </w:rPr>
        <w:t xml:space="preserve"> </w:t>
      </w:r>
      <w:r w:rsidR="00F9151E" w:rsidRPr="009B3FA9">
        <w:rPr>
          <w:rFonts w:cs="Times New Roman"/>
          <w:kern w:val="0"/>
          <w:position w:val="-2"/>
          <w:sz w:val="26"/>
          <w:szCs w:val="26"/>
        </w:rPr>
        <w:t>=</w:t>
      </w:r>
      <w:r w:rsidR="00F9151E" w:rsidRPr="009B3FA9">
        <w:rPr>
          <w:rFonts w:cs="Times New Roman"/>
          <w:sz w:val="26"/>
          <w:szCs w:val="26"/>
        </w:rPr>
        <w:t xml:space="preserve"> </w:t>
      </w:r>
      <m:oMath>
        <m:f>
          <m:fPr>
            <m:ctrlPr>
              <w:rPr>
                <w:rFonts w:ascii="Cambria Math" w:hAnsi="Cambria Math" w:cs="Times New Roman"/>
                <w:sz w:val="40"/>
              </w:rPr>
            </m:ctrlPr>
          </m:fPr>
          <m:num>
            <m:r>
              <m:rPr>
                <m:sty m:val="p"/>
              </m:rPr>
              <w:rPr>
                <w:rFonts w:ascii="Cambria Math" w:hAnsi="Cambria Math" w:cs="Times New Roman" w:hint="eastAsia"/>
                <w:sz w:val="36"/>
                <w:szCs w:val="26"/>
              </w:rPr>
              <m:t>直接材料供應商進口數量</m:t>
            </m:r>
          </m:num>
          <m:den>
            <m:r>
              <m:rPr>
                <m:sty m:val="p"/>
              </m:rPr>
              <w:rPr>
                <w:rFonts w:ascii="Cambria Math" w:hAnsi="Cambria Math" w:cs="Times New Roman" w:hint="eastAsia"/>
                <w:sz w:val="36"/>
                <w:szCs w:val="26"/>
              </w:rPr>
              <m:t>直接材料</m:t>
            </m:r>
            <m:r>
              <m:rPr>
                <m:sty m:val="p"/>
              </m:rPr>
              <w:rPr>
                <w:rFonts w:ascii="Cambria Math" w:hAnsi="Cambria Math" w:cs="Times New Roman"/>
                <w:sz w:val="36"/>
              </w:rPr>
              <m:t>所有</m:t>
            </m:r>
            <m:r>
              <m:rPr>
                <m:sty m:val="p"/>
              </m:rPr>
              <w:rPr>
                <w:rFonts w:ascii="Cambria Math" w:hAnsi="Cambria Math" w:cs="Times New Roman" w:hint="eastAsia"/>
                <w:sz w:val="36"/>
              </w:rPr>
              <m:t>供應商</m:t>
            </m:r>
            <m:r>
              <m:rPr>
                <m:sty m:val="p"/>
              </m:rPr>
              <w:rPr>
                <w:rFonts w:ascii="Cambria Math" w:hAnsi="Cambria Math" w:cs="Times New Roman" w:hint="eastAsia"/>
                <w:sz w:val="36"/>
                <w:szCs w:val="26"/>
              </w:rPr>
              <m:t>進口數量</m:t>
            </m:r>
          </m:den>
        </m:f>
      </m:oMath>
      <w:r w:rsidR="00186533">
        <w:rPr>
          <w:rFonts w:cs="Times New Roman"/>
          <w:kern w:val="0"/>
          <w:position w:val="-2"/>
          <w:sz w:val="26"/>
          <w:szCs w:val="26"/>
        </w:rPr>
        <w:t xml:space="preserve"> </w:t>
      </w:r>
    </w:p>
    <w:p w14:paraId="01340F50" w14:textId="469FE04F" w:rsidR="002D14C7" w:rsidRDefault="002D14C7" w:rsidP="002D14C7">
      <w:pPr>
        <w:pStyle w:val="a9"/>
        <w:numPr>
          <w:ilvl w:val="0"/>
          <w:numId w:val="64"/>
        </w:numPr>
        <w:spacing w:line="20" w:lineRule="atLeast"/>
        <w:ind w:leftChars="0"/>
        <w:jc w:val="both"/>
        <w:rPr>
          <w:rFonts w:cs="Times New Roman"/>
          <w:sz w:val="26"/>
          <w:szCs w:val="26"/>
        </w:rPr>
      </w:pPr>
      <w:r>
        <w:rPr>
          <w:rFonts w:cs="Times New Roman" w:hint="eastAsia"/>
          <w:sz w:val="26"/>
          <w:szCs w:val="26"/>
        </w:rPr>
        <w:t>該產品</w:t>
      </w:r>
      <w:r w:rsidRPr="00A6208B">
        <w:rPr>
          <w:rFonts w:cs="Times New Roman"/>
          <w:sz w:val="26"/>
          <w:szCs w:val="26"/>
        </w:rPr>
        <w:t>「</w:t>
      </w:r>
      <w:r>
        <w:rPr>
          <w:rFonts w:cs="Times New Roman" w:hint="eastAsia"/>
          <w:sz w:val="26"/>
          <w:szCs w:val="26"/>
        </w:rPr>
        <w:t>配銷</w:t>
      </w:r>
      <w:r w:rsidRPr="00A6208B">
        <w:rPr>
          <w:rFonts w:cs="Times New Roman"/>
          <w:sz w:val="26"/>
          <w:szCs w:val="26"/>
        </w:rPr>
        <w:t>」以及「</w:t>
      </w:r>
      <w:r w:rsidR="00BF0F64">
        <w:rPr>
          <w:rFonts w:cs="Times New Roman" w:hint="eastAsia"/>
          <w:sz w:val="26"/>
          <w:szCs w:val="26"/>
        </w:rPr>
        <w:t>出貨</w:t>
      </w:r>
      <w:r>
        <w:rPr>
          <w:rFonts w:cs="Times New Roman" w:hint="eastAsia"/>
          <w:sz w:val="26"/>
          <w:szCs w:val="26"/>
        </w:rPr>
        <w:t>數量</w:t>
      </w:r>
      <w:r w:rsidRPr="00A6208B">
        <w:rPr>
          <w:rFonts w:cs="Times New Roman"/>
          <w:sz w:val="26"/>
          <w:szCs w:val="26"/>
        </w:rPr>
        <w:t>」進行分配比例之計算。</w:t>
      </w:r>
    </w:p>
    <w:p w14:paraId="7E6D103C" w14:textId="45D3F4B1" w:rsidR="00BF0F64" w:rsidRDefault="00BF0F64" w:rsidP="00BF0F64">
      <w:pPr>
        <w:pStyle w:val="a9"/>
        <w:spacing w:line="20" w:lineRule="atLeast"/>
        <w:ind w:leftChars="0" w:left="1000"/>
        <w:jc w:val="both"/>
        <w:rPr>
          <w:rFonts w:cs="Times New Roman"/>
          <w:sz w:val="26"/>
          <w:szCs w:val="26"/>
        </w:rPr>
      </w:pPr>
      <w:r w:rsidRPr="009B3FA9">
        <w:rPr>
          <w:rFonts w:cs="Times New Roman"/>
          <w:sz w:val="26"/>
          <w:szCs w:val="26"/>
        </w:rPr>
        <w:t>該產品</w:t>
      </w:r>
      <w:r>
        <w:rPr>
          <w:rFonts w:cs="Times New Roman" w:hint="eastAsia"/>
          <w:sz w:val="26"/>
          <w:szCs w:val="26"/>
        </w:rPr>
        <w:t>配銷</w:t>
      </w:r>
      <w:r w:rsidRPr="009B3FA9">
        <w:rPr>
          <w:rFonts w:cs="Times New Roman"/>
          <w:sz w:val="26"/>
          <w:szCs w:val="26"/>
        </w:rPr>
        <w:t>分配比例</w:t>
      </w:r>
      <w:r w:rsidRPr="009B3FA9">
        <w:rPr>
          <w:rFonts w:cs="Times New Roman"/>
          <w:sz w:val="26"/>
          <w:szCs w:val="26"/>
        </w:rPr>
        <w:t xml:space="preserve"> </w:t>
      </w:r>
      <w:r w:rsidRPr="009B3FA9">
        <w:rPr>
          <w:rFonts w:cs="Times New Roman"/>
          <w:kern w:val="0"/>
          <w:position w:val="-2"/>
          <w:sz w:val="26"/>
          <w:szCs w:val="26"/>
        </w:rPr>
        <w:t>=</w:t>
      </w:r>
      <w:r w:rsidRPr="009B3FA9">
        <w:rPr>
          <w:rFonts w:cs="Times New Roman"/>
          <w:sz w:val="26"/>
          <w:szCs w:val="26"/>
        </w:rPr>
        <w:t xml:space="preserve"> </w:t>
      </w:r>
      <m:oMath>
        <m:f>
          <m:fPr>
            <m:ctrlPr>
              <w:rPr>
                <w:rFonts w:ascii="Cambria Math" w:hAnsi="Cambria Math" w:cs="Times New Roman"/>
                <w:sz w:val="40"/>
              </w:rPr>
            </m:ctrlPr>
          </m:fPr>
          <m:num>
            <m:r>
              <m:rPr>
                <m:sty m:val="p"/>
              </m:rPr>
              <w:rPr>
                <w:rFonts w:ascii="Cambria Math" w:hAnsi="Cambria Math" w:cs="Times New Roman" w:hint="eastAsia"/>
                <w:sz w:val="36"/>
                <w:szCs w:val="26"/>
              </w:rPr>
              <m:t>該單據出口數量</m:t>
            </m:r>
          </m:num>
          <m:den>
            <m:r>
              <m:rPr>
                <m:sty m:val="p"/>
              </m:rPr>
              <w:rPr>
                <w:rFonts w:ascii="Cambria Math" w:hAnsi="Cambria Math" w:cs="Times New Roman" w:hint="eastAsia"/>
                <w:sz w:val="36"/>
                <w:szCs w:val="26"/>
              </w:rPr>
              <m:t>盤查期間標的產品出口總數量</m:t>
            </m:r>
          </m:den>
        </m:f>
      </m:oMath>
    </w:p>
    <w:p w14:paraId="1B4D5E10" w14:textId="34F64560" w:rsidR="00F9151E" w:rsidRDefault="001B7C6D" w:rsidP="00186533">
      <w:pPr>
        <w:pStyle w:val="a9"/>
        <w:numPr>
          <w:ilvl w:val="0"/>
          <w:numId w:val="64"/>
        </w:numPr>
        <w:spacing w:line="20" w:lineRule="atLeast"/>
        <w:ind w:leftChars="0"/>
        <w:jc w:val="both"/>
        <w:rPr>
          <w:rFonts w:cs="Times New Roman"/>
          <w:sz w:val="26"/>
          <w:szCs w:val="26"/>
        </w:rPr>
      </w:pPr>
      <w:r>
        <w:rPr>
          <w:rFonts w:cs="Times New Roman" w:hint="eastAsia"/>
          <w:sz w:val="26"/>
          <w:szCs w:val="26"/>
        </w:rPr>
        <w:t>該產品</w:t>
      </w:r>
      <w:r w:rsidRPr="00A6208B">
        <w:rPr>
          <w:rFonts w:cs="Times New Roman"/>
          <w:sz w:val="26"/>
          <w:szCs w:val="26"/>
        </w:rPr>
        <w:t>「</w:t>
      </w:r>
      <w:r w:rsidR="00F53642">
        <w:rPr>
          <w:rFonts w:cs="Times New Roman" w:hint="eastAsia"/>
          <w:sz w:val="26"/>
          <w:szCs w:val="26"/>
        </w:rPr>
        <w:t>出口國家</w:t>
      </w:r>
      <w:r w:rsidRPr="00A6208B">
        <w:rPr>
          <w:rFonts w:cs="Times New Roman"/>
          <w:sz w:val="26"/>
          <w:szCs w:val="26"/>
        </w:rPr>
        <w:t>」以及「</w:t>
      </w:r>
      <w:r>
        <w:rPr>
          <w:rFonts w:cs="Times New Roman" w:hint="eastAsia"/>
          <w:sz w:val="26"/>
          <w:szCs w:val="26"/>
        </w:rPr>
        <w:t>出口數量</w:t>
      </w:r>
      <w:r w:rsidRPr="00A6208B">
        <w:rPr>
          <w:rFonts w:cs="Times New Roman"/>
          <w:sz w:val="26"/>
          <w:szCs w:val="26"/>
        </w:rPr>
        <w:t>」進行分配比例之計算。</w:t>
      </w:r>
    </w:p>
    <w:p w14:paraId="6A92C0CA" w14:textId="14342357" w:rsidR="001B7C6D" w:rsidRPr="000C2690" w:rsidRDefault="001B7C6D" w:rsidP="000C2690">
      <w:pPr>
        <w:pStyle w:val="a9"/>
        <w:spacing w:line="20" w:lineRule="atLeast"/>
        <w:ind w:leftChars="0" w:left="1000"/>
        <w:jc w:val="both"/>
        <w:rPr>
          <w:rFonts w:cs="Times New Roman"/>
          <w:sz w:val="26"/>
          <w:szCs w:val="26"/>
        </w:rPr>
      </w:pPr>
      <w:r w:rsidRPr="009B3FA9">
        <w:rPr>
          <w:rFonts w:cs="Times New Roman"/>
          <w:sz w:val="26"/>
          <w:szCs w:val="26"/>
        </w:rPr>
        <w:t>該產品</w:t>
      </w:r>
      <w:r w:rsidR="000C2690">
        <w:rPr>
          <w:rFonts w:cs="Times New Roman" w:hint="eastAsia"/>
          <w:sz w:val="26"/>
          <w:szCs w:val="26"/>
        </w:rPr>
        <w:t>廢棄</w:t>
      </w:r>
      <w:r w:rsidR="000C2690">
        <w:rPr>
          <w:rFonts w:cs="Times New Roman" w:hint="eastAsia"/>
          <w:sz w:val="26"/>
          <w:szCs w:val="26"/>
        </w:rPr>
        <w:t>&amp;</w:t>
      </w:r>
      <w:r w:rsidR="000C2690">
        <w:rPr>
          <w:rFonts w:cs="Times New Roman" w:hint="eastAsia"/>
          <w:sz w:val="26"/>
          <w:szCs w:val="26"/>
        </w:rPr>
        <w:t>使用</w:t>
      </w:r>
      <w:r w:rsidRPr="009B3FA9">
        <w:rPr>
          <w:rFonts w:cs="Times New Roman"/>
          <w:sz w:val="26"/>
          <w:szCs w:val="26"/>
        </w:rPr>
        <w:t>分配比例</w:t>
      </w:r>
      <w:r w:rsidRPr="009B3FA9">
        <w:rPr>
          <w:rFonts w:cs="Times New Roman"/>
          <w:sz w:val="26"/>
          <w:szCs w:val="26"/>
        </w:rPr>
        <w:t xml:space="preserve"> </w:t>
      </w:r>
      <w:r w:rsidRPr="009B3FA9">
        <w:rPr>
          <w:rFonts w:cs="Times New Roman"/>
          <w:kern w:val="0"/>
          <w:position w:val="-2"/>
          <w:sz w:val="26"/>
          <w:szCs w:val="26"/>
        </w:rPr>
        <w:t>=</w:t>
      </w:r>
      <w:r w:rsidRPr="009B3FA9">
        <w:rPr>
          <w:rFonts w:cs="Times New Roman"/>
          <w:sz w:val="26"/>
          <w:szCs w:val="26"/>
        </w:rPr>
        <w:t xml:space="preserve"> </w:t>
      </w:r>
      <m:oMath>
        <m:f>
          <m:fPr>
            <m:ctrlPr>
              <w:rPr>
                <w:rFonts w:ascii="Cambria Math" w:hAnsi="Cambria Math" w:cs="Times New Roman"/>
                <w:sz w:val="40"/>
              </w:rPr>
            </m:ctrlPr>
          </m:fPr>
          <m:num>
            <m:r>
              <m:rPr>
                <m:sty m:val="p"/>
              </m:rPr>
              <w:rPr>
                <w:rFonts w:ascii="Cambria Math" w:hAnsi="Cambria Math" w:cs="Times New Roman" w:hint="eastAsia"/>
                <w:sz w:val="36"/>
                <w:szCs w:val="26"/>
              </w:rPr>
              <m:t>出口各國家數量</m:t>
            </m:r>
          </m:num>
          <m:den>
            <m:r>
              <m:rPr>
                <m:sty m:val="p"/>
              </m:rPr>
              <w:rPr>
                <w:rFonts w:ascii="Cambria Math" w:hAnsi="Cambria Math" w:cs="Times New Roman" w:hint="eastAsia"/>
                <w:sz w:val="36"/>
                <w:szCs w:val="26"/>
              </w:rPr>
              <m:t>盤查期間標的產品出口總數量</m:t>
            </m:r>
          </m:den>
        </m:f>
      </m:oMath>
    </w:p>
    <w:bookmarkEnd w:id="67"/>
    <w:bookmarkEnd w:id="68"/>
    <w:p w14:paraId="4E3A75CC" w14:textId="77777777" w:rsidR="00352A3A" w:rsidRPr="009B3FA9" w:rsidRDefault="00352A3A" w:rsidP="00BD4BC3">
      <w:pPr>
        <w:spacing w:line="20" w:lineRule="atLeast"/>
        <w:ind w:firstLine="520"/>
        <w:rPr>
          <w:rFonts w:cs="Times New Roman"/>
          <w:sz w:val="26"/>
          <w:szCs w:val="26"/>
        </w:rPr>
      </w:pPr>
      <w:r w:rsidRPr="009B3FA9">
        <w:rPr>
          <w:rFonts w:cs="Times New Roman"/>
          <w:sz w:val="26"/>
          <w:szCs w:val="26"/>
        </w:rPr>
        <w:t>其中，</w:t>
      </w:r>
    </w:p>
    <w:p w14:paraId="33C5F2DE" w14:textId="33FFFF78" w:rsidR="00352A3A" w:rsidRPr="009B3FA9" w:rsidRDefault="00C261F1" w:rsidP="0022529B">
      <w:pPr>
        <w:pStyle w:val="a9"/>
        <w:numPr>
          <w:ilvl w:val="0"/>
          <w:numId w:val="66"/>
        </w:numPr>
        <w:spacing w:line="20" w:lineRule="atLeast"/>
        <w:ind w:leftChars="0"/>
        <w:jc w:val="both"/>
        <w:rPr>
          <w:rFonts w:cs="Times New Roman"/>
          <w:sz w:val="26"/>
          <w:szCs w:val="26"/>
        </w:rPr>
      </w:pPr>
      <w:r w:rsidRPr="00C261F1">
        <w:rPr>
          <w:rFonts w:cs="Times New Roman" w:hint="eastAsia"/>
          <w:sz w:val="26"/>
          <w:szCs w:val="26"/>
        </w:rPr>
        <w:t>直接材料</w:t>
      </w:r>
      <w:r w:rsidR="00352A3A" w:rsidRPr="009B3FA9">
        <w:rPr>
          <w:rFonts w:cs="Times New Roman"/>
          <w:sz w:val="26"/>
          <w:szCs w:val="26"/>
        </w:rPr>
        <w:t>:</w:t>
      </w:r>
      <w:r w:rsidR="00352A3A" w:rsidRPr="009B3FA9">
        <w:rPr>
          <w:rFonts w:cs="Times New Roman"/>
          <w:sz w:val="26"/>
          <w:szCs w:val="26"/>
        </w:rPr>
        <w:t>以該產品實際</w:t>
      </w:r>
      <w:r w:rsidR="0059641F" w:rsidRPr="009B3FA9">
        <w:rPr>
          <w:rFonts w:cs="Times New Roman"/>
          <w:sz w:val="26"/>
          <w:szCs w:val="26"/>
        </w:rPr>
        <w:t>投入</w:t>
      </w:r>
      <w:r w:rsidR="00352A3A" w:rsidRPr="009B3FA9">
        <w:rPr>
          <w:rFonts w:cs="Times New Roman"/>
          <w:sz w:val="26"/>
          <w:szCs w:val="26"/>
        </w:rPr>
        <w:t>量做計算，無分配過程。</w:t>
      </w:r>
    </w:p>
    <w:p w14:paraId="4C030DBB" w14:textId="1B42ED3D" w:rsidR="00352A3A" w:rsidRDefault="000C2690" w:rsidP="0022529B">
      <w:pPr>
        <w:pStyle w:val="a9"/>
        <w:numPr>
          <w:ilvl w:val="0"/>
          <w:numId w:val="66"/>
        </w:numPr>
        <w:spacing w:line="20" w:lineRule="atLeast"/>
        <w:ind w:leftChars="0"/>
        <w:jc w:val="both"/>
        <w:rPr>
          <w:rFonts w:cs="Times New Roman"/>
          <w:sz w:val="26"/>
          <w:szCs w:val="26"/>
        </w:rPr>
      </w:pPr>
      <w:r>
        <w:rPr>
          <w:rFonts w:cs="Times New Roman" w:hint="eastAsia"/>
          <w:sz w:val="26"/>
          <w:szCs w:val="26"/>
        </w:rPr>
        <w:t>間接材</w:t>
      </w:r>
      <w:r w:rsidR="00352A3A" w:rsidRPr="009B3FA9">
        <w:rPr>
          <w:rFonts w:cs="Times New Roman"/>
          <w:sz w:val="26"/>
          <w:szCs w:val="26"/>
        </w:rPr>
        <w:t>料</w:t>
      </w:r>
      <w:r w:rsidR="00352A3A" w:rsidRPr="009B3FA9">
        <w:rPr>
          <w:rFonts w:cs="Times New Roman"/>
          <w:sz w:val="26"/>
          <w:szCs w:val="26"/>
        </w:rPr>
        <w:t>:</w:t>
      </w:r>
      <w:r w:rsidR="00695B54" w:rsidRPr="00695B54">
        <w:rPr>
          <w:rFonts w:cs="Times New Roman" w:hint="eastAsia"/>
          <w:sz w:val="26"/>
          <w:szCs w:val="26"/>
        </w:rPr>
        <w:t xml:space="preserve"> </w:t>
      </w:r>
      <w:r w:rsidR="00695B54">
        <w:rPr>
          <w:rFonts w:cs="Times New Roman" w:hint="eastAsia"/>
          <w:sz w:val="26"/>
          <w:szCs w:val="26"/>
        </w:rPr>
        <w:t>引用第</w:t>
      </w:r>
      <w:r w:rsidR="00695B54">
        <w:rPr>
          <w:rFonts w:cs="Times New Roman" w:hint="eastAsia"/>
          <w:sz w:val="26"/>
          <w:szCs w:val="26"/>
        </w:rPr>
        <w:t>(1)</w:t>
      </w:r>
      <w:r w:rsidR="00695B54">
        <w:rPr>
          <w:rFonts w:cs="Times New Roman" w:hint="eastAsia"/>
          <w:sz w:val="26"/>
          <w:szCs w:val="26"/>
        </w:rPr>
        <w:t>分配方法，</w:t>
      </w:r>
      <w:r w:rsidR="00352A3A" w:rsidRPr="009B3FA9">
        <w:rPr>
          <w:rFonts w:cs="Times New Roman"/>
          <w:sz w:val="26"/>
          <w:szCs w:val="26"/>
        </w:rPr>
        <w:t>以該產品盤查期間計算</w:t>
      </w:r>
      <w:r w:rsidR="009040A7">
        <w:rPr>
          <w:rFonts w:cs="Times New Roman" w:hint="eastAsia"/>
          <w:sz w:val="26"/>
          <w:szCs w:val="26"/>
        </w:rPr>
        <w:t>生產</w:t>
      </w:r>
      <w:r w:rsidR="00352A3A" w:rsidRPr="009B3FA9">
        <w:rPr>
          <w:rFonts w:cs="Times New Roman"/>
          <w:sz w:val="26"/>
          <w:szCs w:val="26"/>
        </w:rPr>
        <w:t>總</w:t>
      </w:r>
      <w:r w:rsidR="00391838" w:rsidRPr="009B3FA9">
        <w:rPr>
          <w:rFonts w:cs="Times New Roman"/>
          <w:sz w:val="26"/>
          <w:szCs w:val="26"/>
        </w:rPr>
        <w:t>工時</w:t>
      </w:r>
      <w:r w:rsidR="00FE432E" w:rsidRPr="009B3FA9">
        <w:rPr>
          <w:rFonts w:cs="Times New Roman"/>
          <w:sz w:val="26"/>
          <w:szCs w:val="26"/>
        </w:rPr>
        <w:t>數</w:t>
      </w:r>
      <w:r w:rsidR="00352A3A" w:rsidRPr="009B3FA9">
        <w:rPr>
          <w:rFonts w:cs="Times New Roman"/>
          <w:sz w:val="26"/>
          <w:szCs w:val="26"/>
        </w:rPr>
        <w:t>占比</w:t>
      </w:r>
      <w:r w:rsidR="00352A3A" w:rsidRPr="009B3FA9">
        <w:rPr>
          <w:rFonts w:cs="Times New Roman"/>
          <w:kern w:val="0"/>
          <w:sz w:val="26"/>
          <w:szCs w:val="26"/>
        </w:rPr>
        <w:t>進行分配</w:t>
      </w:r>
      <w:r w:rsidR="00352A3A" w:rsidRPr="009B3FA9">
        <w:rPr>
          <w:rFonts w:cs="Times New Roman"/>
          <w:sz w:val="26"/>
          <w:szCs w:val="26"/>
        </w:rPr>
        <w:t>。</w:t>
      </w:r>
    </w:p>
    <w:p w14:paraId="6BEDA835" w14:textId="468554C0" w:rsidR="000C2690" w:rsidRDefault="000C2690" w:rsidP="0022529B">
      <w:pPr>
        <w:pStyle w:val="a9"/>
        <w:numPr>
          <w:ilvl w:val="0"/>
          <w:numId w:val="66"/>
        </w:numPr>
        <w:spacing w:line="20" w:lineRule="atLeast"/>
        <w:ind w:leftChars="0"/>
        <w:jc w:val="both"/>
        <w:rPr>
          <w:rFonts w:cs="Times New Roman"/>
          <w:sz w:val="26"/>
          <w:szCs w:val="26"/>
        </w:rPr>
      </w:pPr>
      <w:r w:rsidRPr="00C261F1">
        <w:rPr>
          <w:rFonts w:cs="Times New Roman" w:hint="eastAsia"/>
          <w:sz w:val="26"/>
          <w:szCs w:val="26"/>
        </w:rPr>
        <w:t>直接材料</w:t>
      </w:r>
      <w:r>
        <w:rPr>
          <w:rFonts w:cs="Times New Roman" w:hint="eastAsia"/>
          <w:sz w:val="26"/>
          <w:szCs w:val="26"/>
        </w:rPr>
        <w:t>運輸</w:t>
      </w:r>
      <w:r>
        <w:rPr>
          <w:rFonts w:cs="Times New Roman" w:hint="eastAsia"/>
          <w:sz w:val="26"/>
          <w:szCs w:val="26"/>
        </w:rPr>
        <w:t>:</w:t>
      </w:r>
      <w:r w:rsidR="00D41E94">
        <w:rPr>
          <w:rFonts w:cs="Times New Roman" w:hint="eastAsia"/>
          <w:sz w:val="26"/>
          <w:szCs w:val="26"/>
        </w:rPr>
        <w:t>引用</w:t>
      </w:r>
      <w:r>
        <w:rPr>
          <w:rFonts w:cs="Times New Roman" w:hint="eastAsia"/>
          <w:sz w:val="26"/>
          <w:szCs w:val="26"/>
        </w:rPr>
        <w:t>第</w:t>
      </w:r>
      <w:r>
        <w:rPr>
          <w:rFonts w:cs="Times New Roman" w:hint="eastAsia"/>
          <w:sz w:val="26"/>
          <w:szCs w:val="26"/>
        </w:rPr>
        <w:t>(2)</w:t>
      </w:r>
      <w:r>
        <w:rPr>
          <w:rFonts w:cs="Times New Roman" w:hint="eastAsia"/>
          <w:sz w:val="26"/>
          <w:szCs w:val="26"/>
        </w:rPr>
        <w:t>分配方法</w:t>
      </w:r>
      <w:r w:rsidR="00D41E94">
        <w:rPr>
          <w:rFonts w:cs="Times New Roman" w:hint="eastAsia"/>
          <w:sz w:val="26"/>
          <w:szCs w:val="26"/>
        </w:rPr>
        <w:t>，</w:t>
      </w:r>
      <w:r w:rsidR="00D41E94" w:rsidRPr="00C261F1">
        <w:rPr>
          <w:rFonts w:cs="Times New Roman" w:hint="eastAsia"/>
          <w:sz w:val="26"/>
          <w:szCs w:val="26"/>
        </w:rPr>
        <w:t>直接材料</w:t>
      </w:r>
      <w:r w:rsidR="00D41E94">
        <w:rPr>
          <w:rFonts w:cs="Times New Roman" w:hint="eastAsia"/>
          <w:sz w:val="26"/>
          <w:szCs w:val="26"/>
        </w:rPr>
        <w:t>運輸活動數據依據不同供應商之占比進行分配。</w:t>
      </w:r>
    </w:p>
    <w:p w14:paraId="041123F8" w14:textId="5535B29E" w:rsidR="00C856DE" w:rsidRPr="009B3FA9" w:rsidRDefault="00C856DE" w:rsidP="0022529B">
      <w:pPr>
        <w:pStyle w:val="a9"/>
        <w:numPr>
          <w:ilvl w:val="0"/>
          <w:numId w:val="66"/>
        </w:numPr>
        <w:spacing w:line="20" w:lineRule="atLeast"/>
        <w:ind w:leftChars="0"/>
        <w:jc w:val="both"/>
        <w:rPr>
          <w:rFonts w:cs="Times New Roman"/>
          <w:sz w:val="26"/>
          <w:szCs w:val="26"/>
        </w:rPr>
      </w:pPr>
      <w:r>
        <w:rPr>
          <w:rFonts w:cs="Times New Roman" w:hint="eastAsia"/>
          <w:sz w:val="26"/>
          <w:szCs w:val="26"/>
        </w:rPr>
        <w:t>間接材</w:t>
      </w:r>
      <w:r w:rsidRPr="009B3FA9">
        <w:rPr>
          <w:rFonts w:cs="Times New Roman"/>
          <w:sz w:val="26"/>
          <w:szCs w:val="26"/>
        </w:rPr>
        <w:t>料</w:t>
      </w:r>
      <w:r>
        <w:rPr>
          <w:rFonts w:cs="Times New Roman" w:hint="eastAsia"/>
          <w:sz w:val="26"/>
          <w:szCs w:val="26"/>
        </w:rPr>
        <w:t>運輸</w:t>
      </w:r>
      <w:r w:rsidRPr="009B3FA9">
        <w:rPr>
          <w:rFonts w:cs="Times New Roman"/>
          <w:sz w:val="26"/>
          <w:szCs w:val="26"/>
        </w:rPr>
        <w:t>:</w:t>
      </w:r>
      <w:r w:rsidRPr="00C856DE">
        <w:rPr>
          <w:rFonts w:cs="Times New Roman" w:hint="eastAsia"/>
          <w:sz w:val="26"/>
          <w:szCs w:val="26"/>
        </w:rPr>
        <w:t xml:space="preserve"> </w:t>
      </w:r>
      <w:r>
        <w:rPr>
          <w:rFonts w:cs="Times New Roman" w:hint="eastAsia"/>
          <w:sz w:val="26"/>
          <w:szCs w:val="26"/>
        </w:rPr>
        <w:t>引用第</w:t>
      </w:r>
      <w:r>
        <w:rPr>
          <w:rFonts w:cs="Times New Roman" w:hint="eastAsia"/>
          <w:sz w:val="26"/>
          <w:szCs w:val="26"/>
        </w:rPr>
        <w:t>(1)</w:t>
      </w:r>
      <w:r>
        <w:rPr>
          <w:rFonts w:cs="Times New Roman" w:hint="eastAsia"/>
          <w:sz w:val="26"/>
          <w:szCs w:val="26"/>
        </w:rPr>
        <w:t>分配方法，</w:t>
      </w:r>
      <w:r w:rsidRPr="009B3FA9">
        <w:rPr>
          <w:rFonts w:cs="Times New Roman"/>
          <w:sz w:val="26"/>
          <w:szCs w:val="26"/>
        </w:rPr>
        <w:t>以該產品盤查期間計算</w:t>
      </w:r>
      <w:r>
        <w:rPr>
          <w:rFonts w:cs="Times New Roman" w:hint="eastAsia"/>
          <w:sz w:val="26"/>
          <w:szCs w:val="26"/>
        </w:rPr>
        <w:t>生產</w:t>
      </w:r>
      <w:r w:rsidRPr="009B3FA9">
        <w:rPr>
          <w:rFonts w:cs="Times New Roman"/>
          <w:sz w:val="26"/>
          <w:szCs w:val="26"/>
        </w:rPr>
        <w:t>總工時數占比</w:t>
      </w:r>
      <w:r w:rsidRPr="009B3FA9">
        <w:rPr>
          <w:rFonts w:cs="Times New Roman"/>
          <w:kern w:val="0"/>
          <w:sz w:val="26"/>
          <w:szCs w:val="26"/>
        </w:rPr>
        <w:t>進行分配</w:t>
      </w:r>
      <w:r w:rsidRPr="009B3FA9">
        <w:rPr>
          <w:rFonts w:cs="Times New Roman"/>
          <w:sz w:val="26"/>
          <w:szCs w:val="26"/>
        </w:rPr>
        <w:t>。</w:t>
      </w:r>
    </w:p>
    <w:p w14:paraId="10F4B24E" w14:textId="57EDC376" w:rsidR="000F34D5" w:rsidRDefault="00537D81" w:rsidP="0022529B">
      <w:pPr>
        <w:pStyle w:val="a9"/>
        <w:numPr>
          <w:ilvl w:val="0"/>
          <w:numId w:val="66"/>
        </w:numPr>
        <w:spacing w:line="20" w:lineRule="atLeast"/>
        <w:ind w:leftChars="0"/>
        <w:jc w:val="both"/>
        <w:rPr>
          <w:rFonts w:cs="Times New Roman"/>
          <w:sz w:val="26"/>
          <w:szCs w:val="26"/>
        </w:rPr>
      </w:pPr>
      <w:r>
        <w:rPr>
          <w:rFonts w:cs="Times New Roman" w:hint="eastAsia"/>
          <w:sz w:val="26"/>
          <w:szCs w:val="26"/>
        </w:rPr>
        <w:t>用水</w:t>
      </w:r>
      <w:r>
        <w:rPr>
          <w:rFonts w:cs="Times New Roman" w:hint="eastAsia"/>
          <w:sz w:val="26"/>
          <w:szCs w:val="26"/>
        </w:rPr>
        <w:t>:</w:t>
      </w:r>
      <w:r w:rsidRPr="00537D81">
        <w:rPr>
          <w:rFonts w:cs="Times New Roman"/>
          <w:sz w:val="26"/>
          <w:szCs w:val="26"/>
        </w:rPr>
        <w:t xml:space="preserve"> </w:t>
      </w:r>
      <w:r w:rsidR="00806AA2">
        <w:rPr>
          <w:rFonts w:cs="Times New Roman" w:hint="eastAsia"/>
          <w:sz w:val="26"/>
          <w:szCs w:val="26"/>
        </w:rPr>
        <w:t>引用第</w:t>
      </w:r>
      <w:r w:rsidR="00806AA2">
        <w:rPr>
          <w:rFonts w:cs="Times New Roman" w:hint="eastAsia"/>
          <w:sz w:val="26"/>
          <w:szCs w:val="26"/>
        </w:rPr>
        <w:t>(1)</w:t>
      </w:r>
      <w:r w:rsidR="00806AA2">
        <w:rPr>
          <w:rFonts w:cs="Times New Roman" w:hint="eastAsia"/>
          <w:sz w:val="26"/>
          <w:szCs w:val="26"/>
        </w:rPr>
        <w:t>分配方法，</w:t>
      </w:r>
      <w:r w:rsidRPr="009B3FA9">
        <w:rPr>
          <w:rFonts w:cs="Times New Roman"/>
          <w:sz w:val="26"/>
          <w:szCs w:val="26"/>
        </w:rPr>
        <w:t>以該產品盤查期間計算</w:t>
      </w:r>
      <w:r w:rsidR="009040A7">
        <w:rPr>
          <w:rFonts w:cs="Times New Roman" w:hint="eastAsia"/>
          <w:sz w:val="26"/>
          <w:szCs w:val="26"/>
        </w:rPr>
        <w:t>生產</w:t>
      </w:r>
      <w:r w:rsidRPr="009B3FA9">
        <w:rPr>
          <w:rFonts w:cs="Times New Roman"/>
          <w:sz w:val="26"/>
          <w:szCs w:val="26"/>
        </w:rPr>
        <w:t>總工時數占比</w:t>
      </w:r>
      <w:r w:rsidRPr="009B3FA9">
        <w:rPr>
          <w:rFonts w:cs="Times New Roman"/>
          <w:kern w:val="0"/>
          <w:sz w:val="26"/>
          <w:szCs w:val="26"/>
        </w:rPr>
        <w:t>進行分配</w:t>
      </w:r>
      <w:r w:rsidRPr="009B3FA9">
        <w:rPr>
          <w:rFonts w:cs="Times New Roman"/>
          <w:sz w:val="26"/>
          <w:szCs w:val="26"/>
        </w:rPr>
        <w:t>。</w:t>
      </w:r>
    </w:p>
    <w:p w14:paraId="786FD31C" w14:textId="0C526E3B" w:rsidR="0022529B" w:rsidRDefault="000F34D5" w:rsidP="00806AA2">
      <w:pPr>
        <w:pStyle w:val="a9"/>
        <w:numPr>
          <w:ilvl w:val="0"/>
          <w:numId w:val="66"/>
        </w:numPr>
        <w:spacing w:line="20" w:lineRule="atLeast"/>
        <w:ind w:leftChars="0"/>
        <w:jc w:val="both"/>
        <w:rPr>
          <w:rFonts w:cs="Times New Roman"/>
          <w:sz w:val="26"/>
          <w:szCs w:val="26"/>
        </w:rPr>
      </w:pPr>
      <w:r w:rsidRPr="009D7AED">
        <w:rPr>
          <w:rFonts w:cs="Times New Roman" w:hint="eastAsia"/>
          <w:sz w:val="26"/>
          <w:szCs w:val="26"/>
        </w:rPr>
        <w:t>用電</w:t>
      </w:r>
      <w:r w:rsidRPr="009D7AED">
        <w:rPr>
          <w:rFonts w:cs="Times New Roman"/>
          <w:sz w:val="26"/>
          <w:szCs w:val="26"/>
        </w:rPr>
        <w:t>:</w:t>
      </w:r>
      <w:r w:rsidRPr="000F34D5">
        <w:rPr>
          <w:rFonts w:hint="eastAsia"/>
        </w:rPr>
        <w:t xml:space="preserve"> </w:t>
      </w:r>
      <w:r w:rsidR="00806AA2">
        <w:rPr>
          <w:rFonts w:cs="Times New Roman" w:hint="eastAsia"/>
          <w:sz w:val="26"/>
          <w:szCs w:val="26"/>
        </w:rPr>
        <w:t>引用第</w:t>
      </w:r>
      <w:r w:rsidR="00806AA2">
        <w:rPr>
          <w:rFonts w:cs="Times New Roman" w:hint="eastAsia"/>
          <w:sz w:val="26"/>
          <w:szCs w:val="26"/>
        </w:rPr>
        <w:t>(1)</w:t>
      </w:r>
      <w:r w:rsidR="00806AA2">
        <w:rPr>
          <w:rFonts w:cs="Times New Roman" w:hint="eastAsia"/>
          <w:sz w:val="26"/>
          <w:szCs w:val="26"/>
        </w:rPr>
        <w:t>分配方法，</w:t>
      </w:r>
      <w:r w:rsidR="00806AA2" w:rsidRPr="009B3FA9">
        <w:rPr>
          <w:rFonts w:cs="Times New Roman"/>
          <w:sz w:val="26"/>
          <w:szCs w:val="26"/>
        </w:rPr>
        <w:t>以該產品盤查期間計算</w:t>
      </w:r>
      <w:r w:rsidR="00806AA2">
        <w:rPr>
          <w:rFonts w:cs="Times New Roman" w:hint="eastAsia"/>
          <w:sz w:val="26"/>
          <w:szCs w:val="26"/>
        </w:rPr>
        <w:t>生產</w:t>
      </w:r>
      <w:r w:rsidR="00806AA2" w:rsidRPr="009B3FA9">
        <w:rPr>
          <w:rFonts w:cs="Times New Roman"/>
          <w:sz w:val="26"/>
          <w:szCs w:val="26"/>
        </w:rPr>
        <w:t>總工時數占比</w:t>
      </w:r>
      <w:r w:rsidR="00806AA2" w:rsidRPr="009B3FA9">
        <w:rPr>
          <w:rFonts w:cs="Times New Roman"/>
          <w:kern w:val="0"/>
          <w:sz w:val="26"/>
          <w:szCs w:val="26"/>
        </w:rPr>
        <w:t>進行分配</w:t>
      </w:r>
      <w:r w:rsidR="00806AA2" w:rsidRPr="009B3FA9">
        <w:rPr>
          <w:rFonts w:cs="Times New Roman"/>
          <w:sz w:val="26"/>
          <w:szCs w:val="26"/>
        </w:rPr>
        <w:t>。</w:t>
      </w:r>
    </w:p>
    <w:p w14:paraId="515B81F5" w14:textId="37FEA90C" w:rsidR="00806AA2" w:rsidRPr="0057625B" w:rsidRDefault="0057625B" w:rsidP="0057625B">
      <w:pPr>
        <w:pStyle w:val="a9"/>
        <w:numPr>
          <w:ilvl w:val="0"/>
          <w:numId w:val="66"/>
        </w:numPr>
        <w:spacing w:line="20" w:lineRule="atLeast"/>
        <w:ind w:leftChars="0"/>
        <w:jc w:val="both"/>
        <w:rPr>
          <w:rFonts w:cs="Times New Roman"/>
          <w:sz w:val="26"/>
          <w:szCs w:val="26"/>
        </w:rPr>
      </w:pPr>
      <w:r>
        <w:rPr>
          <w:rFonts w:cs="Times New Roman" w:hint="eastAsia"/>
          <w:sz w:val="26"/>
          <w:szCs w:val="26"/>
        </w:rPr>
        <w:t>產品配銷</w:t>
      </w:r>
      <w:r>
        <w:rPr>
          <w:rFonts w:cs="Times New Roman" w:hint="eastAsia"/>
          <w:sz w:val="26"/>
          <w:szCs w:val="26"/>
        </w:rPr>
        <w:t>:</w:t>
      </w:r>
      <w:r w:rsidRPr="0057625B">
        <w:rPr>
          <w:rFonts w:cs="Times New Roman" w:hint="eastAsia"/>
          <w:sz w:val="26"/>
          <w:szCs w:val="26"/>
        </w:rPr>
        <w:t xml:space="preserve"> </w:t>
      </w:r>
      <w:r>
        <w:rPr>
          <w:rFonts w:cs="Times New Roman" w:hint="eastAsia"/>
          <w:sz w:val="26"/>
          <w:szCs w:val="26"/>
        </w:rPr>
        <w:t>引用第</w:t>
      </w:r>
      <w:r>
        <w:rPr>
          <w:rFonts w:cs="Times New Roman" w:hint="eastAsia"/>
          <w:sz w:val="26"/>
          <w:szCs w:val="26"/>
        </w:rPr>
        <w:t>(3)</w:t>
      </w:r>
      <w:r>
        <w:rPr>
          <w:rFonts w:cs="Times New Roman" w:hint="eastAsia"/>
          <w:sz w:val="26"/>
          <w:szCs w:val="26"/>
        </w:rPr>
        <w:t>分配方法，</w:t>
      </w:r>
      <w:r w:rsidRPr="009B3FA9">
        <w:rPr>
          <w:rFonts w:cs="Times New Roman"/>
          <w:sz w:val="26"/>
          <w:szCs w:val="26"/>
        </w:rPr>
        <w:t>以該產品盤查期間計算</w:t>
      </w:r>
      <w:r>
        <w:rPr>
          <w:rFonts w:cs="Times New Roman" w:hint="eastAsia"/>
          <w:sz w:val="26"/>
          <w:szCs w:val="26"/>
        </w:rPr>
        <w:t>出口數量</w:t>
      </w:r>
      <w:r w:rsidRPr="009B3FA9">
        <w:rPr>
          <w:rFonts w:cs="Times New Roman"/>
          <w:sz w:val="26"/>
          <w:szCs w:val="26"/>
        </w:rPr>
        <w:t>占比</w:t>
      </w:r>
      <w:r w:rsidRPr="009B3FA9">
        <w:rPr>
          <w:rFonts w:cs="Times New Roman"/>
          <w:kern w:val="0"/>
          <w:sz w:val="26"/>
          <w:szCs w:val="26"/>
        </w:rPr>
        <w:t>進行分配</w:t>
      </w:r>
      <w:r w:rsidRPr="009B3FA9">
        <w:rPr>
          <w:rFonts w:cs="Times New Roman"/>
          <w:sz w:val="26"/>
          <w:szCs w:val="26"/>
        </w:rPr>
        <w:t>。</w:t>
      </w:r>
    </w:p>
    <w:p w14:paraId="2EFE745E" w14:textId="3FA81131" w:rsidR="00352A3A" w:rsidRPr="00BB2BBA" w:rsidRDefault="00352A3A" w:rsidP="0022529B">
      <w:pPr>
        <w:pStyle w:val="a9"/>
        <w:numPr>
          <w:ilvl w:val="0"/>
          <w:numId w:val="66"/>
        </w:numPr>
        <w:spacing w:line="20" w:lineRule="atLeast"/>
        <w:ind w:leftChars="0"/>
        <w:jc w:val="both"/>
        <w:rPr>
          <w:rFonts w:cs="Times New Roman"/>
          <w:sz w:val="26"/>
          <w:szCs w:val="26"/>
        </w:rPr>
      </w:pPr>
      <w:r w:rsidRPr="009B3FA9">
        <w:rPr>
          <w:rFonts w:cs="Times New Roman"/>
          <w:kern w:val="0"/>
          <w:sz w:val="26"/>
          <w:szCs w:val="26"/>
        </w:rPr>
        <w:t>廢棄物</w:t>
      </w:r>
      <w:r w:rsidRPr="009B3FA9">
        <w:rPr>
          <w:rFonts w:cs="Times New Roman"/>
          <w:kern w:val="0"/>
          <w:sz w:val="26"/>
          <w:szCs w:val="26"/>
        </w:rPr>
        <w:t>:</w:t>
      </w:r>
      <w:r w:rsidR="00806AA2" w:rsidRPr="00806AA2">
        <w:rPr>
          <w:rFonts w:cs="Times New Roman" w:hint="eastAsia"/>
          <w:sz w:val="26"/>
          <w:szCs w:val="26"/>
        </w:rPr>
        <w:t xml:space="preserve"> </w:t>
      </w:r>
      <w:r w:rsidR="00806AA2">
        <w:rPr>
          <w:rFonts w:cs="Times New Roman" w:hint="eastAsia"/>
          <w:sz w:val="26"/>
          <w:szCs w:val="26"/>
        </w:rPr>
        <w:t>引用第</w:t>
      </w:r>
      <w:r w:rsidR="00806AA2">
        <w:rPr>
          <w:rFonts w:cs="Times New Roman" w:hint="eastAsia"/>
          <w:sz w:val="26"/>
          <w:szCs w:val="26"/>
        </w:rPr>
        <w:t>(4)</w:t>
      </w:r>
      <w:r w:rsidR="00806AA2">
        <w:rPr>
          <w:rFonts w:cs="Times New Roman" w:hint="eastAsia"/>
          <w:sz w:val="26"/>
          <w:szCs w:val="26"/>
        </w:rPr>
        <w:t>分配方法，</w:t>
      </w:r>
      <w:r w:rsidR="00FE432E" w:rsidRPr="009B3FA9">
        <w:rPr>
          <w:rFonts w:cs="Times New Roman"/>
          <w:kern w:val="0"/>
          <w:sz w:val="26"/>
          <w:szCs w:val="26"/>
        </w:rPr>
        <w:t>以該產品盤查期間計算</w:t>
      </w:r>
      <w:r w:rsidR="009040A7">
        <w:rPr>
          <w:rFonts w:cs="Times New Roman" w:hint="eastAsia"/>
          <w:kern w:val="0"/>
          <w:sz w:val="26"/>
          <w:szCs w:val="26"/>
        </w:rPr>
        <w:t>各國國家出口量</w:t>
      </w:r>
      <w:r w:rsidRPr="009B3FA9">
        <w:rPr>
          <w:rFonts w:cs="Times New Roman"/>
          <w:kern w:val="0"/>
          <w:sz w:val="26"/>
          <w:szCs w:val="26"/>
        </w:rPr>
        <w:t>占比進行分配。</w:t>
      </w:r>
    </w:p>
    <w:p w14:paraId="64537694" w14:textId="7D5EFE97" w:rsidR="00BB2BBA" w:rsidRPr="00BB2BBA" w:rsidRDefault="00BB2BBA" w:rsidP="00BB2BBA">
      <w:pPr>
        <w:pStyle w:val="a9"/>
        <w:numPr>
          <w:ilvl w:val="0"/>
          <w:numId w:val="66"/>
        </w:numPr>
        <w:spacing w:line="20" w:lineRule="atLeast"/>
        <w:ind w:leftChars="0"/>
        <w:jc w:val="both"/>
        <w:rPr>
          <w:rFonts w:cs="Times New Roman"/>
          <w:sz w:val="26"/>
          <w:szCs w:val="26"/>
        </w:rPr>
      </w:pPr>
      <w:r>
        <w:rPr>
          <w:rFonts w:cs="Times New Roman" w:hint="eastAsia"/>
          <w:kern w:val="0"/>
          <w:sz w:val="26"/>
          <w:szCs w:val="26"/>
        </w:rPr>
        <w:t>產品使用</w:t>
      </w:r>
      <w:r>
        <w:rPr>
          <w:rFonts w:cs="Times New Roman" w:hint="eastAsia"/>
          <w:kern w:val="0"/>
          <w:sz w:val="26"/>
          <w:szCs w:val="26"/>
        </w:rPr>
        <w:t>:</w:t>
      </w:r>
      <w:r w:rsidRPr="00BB2BBA">
        <w:rPr>
          <w:rFonts w:cs="Times New Roman" w:hint="eastAsia"/>
          <w:sz w:val="26"/>
          <w:szCs w:val="26"/>
        </w:rPr>
        <w:t xml:space="preserve"> </w:t>
      </w:r>
      <w:r>
        <w:rPr>
          <w:rFonts w:cs="Times New Roman" w:hint="eastAsia"/>
          <w:sz w:val="26"/>
          <w:szCs w:val="26"/>
        </w:rPr>
        <w:t>引用第</w:t>
      </w:r>
      <w:r>
        <w:rPr>
          <w:rFonts w:cs="Times New Roman" w:hint="eastAsia"/>
          <w:sz w:val="26"/>
          <w:szCs w:val="26"/>
        </w:rPr>
        <w:t>(4)</w:t>
      </w:r>
      <w:r>
        <w:rPr>
          <w:rFonts w:cs="Times New Roman" w:hint="eastAsia"/>
          <w:sz w:val="26"/>
          <w:szCs w:val="26"/>
        </w:rPr>
        <w:t>分配方法，</w:t>
      </w:r>
      <w:r w:rsidRPr="009B3FA9">
        <w:rPr>
          <w:rFonts w:cs="Times New Roman"/>
          <w:kern w:val="0"/>
          <w:sz w:val="26"/>
          <w:szCs w:val="26"/>
        </w:rPr>
        <w:t>以該產品盤查期間計算</w:t>
      </w:r>
      <w:r>
        <w:rPr>
          <w:rFonts w:cs="Times New Roman" w:hint="eastAsia"/>
          <w:kern w:val="0"/>
          <w:sz w:val="26"/>
          <w:szCs w:val="26"/>
        </w:rPr>
        <w:t>各國國家出口量</w:t>
      </w:r>
      <w:r w:rsidRPr="009B3FA9">
        <w:rPr>
          <w:rFonts w:cs="Times New Roman"/>
          <w:kern w:val="0"/>
          <w:sz w:val="26"/>
          <w:szCs w:val="26"/>
        </w:rPr>
        <w:t>占比進行分配。</w:t>
      </w:r>
    </w:p>
    <w:p w14:paraId="51170837" w14:textId="150E2603" w:rsidR="00056F29" w:rsidRDefault="00056F29">
      <w:pPr>
        <w:widowControl/>
        <w:rPr>
          <w:rFonts w:cs="Times New Roman"/>
          <w:sz w:val="26"/>
          <w:szCs w:val="26"/>
        </w:rPr>
      </w:pPr>
      <w:r>
        <w:rPr>
          <w:rFonts w:cs="Times New Roman"/>
          <w:sz w:val="26"/>
          <w:szCs w:val="26"/>
        </w:rPr>
        <w:br w:type="page"/>
      </w:r>
    </w:p>
    <w:p w14:paraId="5AD50187" w14:textId="77777777" w:rsidR="00764A7D" w:rsidRPr="00FC3198" w:rsidRDefault="00764A7D" w:rsidP="00FC3198">
      <w:pPr>
        <w:spacing w:line="20" w:lineRule="atLeast"/>
        <w:rPr>
          <w:rFonts w:cs="Times New Roman"/>
          <w:sz w:val="26"/>
          <w:szCs w:val="26"/>
        </w:rPr>
      </w:pPr>
    </w:p>
    <w:p w14:paraId="72C2FC3B" w14:textId="77777777" w:rsidR="001A000E" w:rsidRPr="009B3FA9" w:rsidRDefault="001A000E" w:rsidP="00BD4BC3">
      <w:pPr>
        <w:pStyle w:val="a3"/>
        <w:spacing w:line="20" w:lineRule="atLeast"/>
        <w:jc w:val="both"/>
        <w:rPr>
          <w:rFonts w:ascii="Times New Roman" w:eastAsia="標楷體" w:hAnsi="Times New Roman"/>
        </w:rPr>
      </w:pPr>
      <w:bookmarkStart w:id="69" w:name="_Toc197963300"/>
      <w:r w:rsidRPr="009B3FA9">
        <w:rPr>
          <w:rFonts w:ascii="Times New Roman" w:eastAsia="標楷體" w:hAnsi="Times New Roman"/>
        </w:rPr>
        <w:t>3.7</w:t>
      </w:r>
      <w:r w:rsidRPr="009B3FA9">
        <w:rPr>
          <w:rFonts w:ascii="Times New Roman" w:eastAsia="標楷體" w:hAnsi="Times New Roman"/>
        </w:rPr>
        <w:t>有關資訊的時間週期</w:t>
      </w:r>
      <w:bookmarkEnd w:id="60"/>
      <w:bookmarkEnd w:id="61"/>
      <w:bookmarkEnd w:id="69"/>
    </w:p>
    <w:p w14:paraId="3D536B94" w14:textId="297916B0" w:rsidR="00E068C1" w:rsidRPr="00692303" w:rsidRDefault="001A000E" w:rsidP="00BD4BC3">
      <w:pPr>
        <w:spacing w:line="20" w:lineRule="atLeast"/>
        <w:ind w:firstLineChars="200" w:firstLine="520"/>
        <w:jc w:val="both"/>
        <w:rPr>
          <w:rFonts w:cs="Times New Roman"/>
          <w:sz w:val="26"/>
          <w:szCs w:val="26"/>
        </w:rPr>
      </w:pPr>
      <w:r w:rsidRPr="00692303">
        <w:rPr>
          <w:rFonts w:cs="Times New Roman"/>
          <w:sz w:val="26"/>
          <w:szCs w:val="26"/>
        </w:rPr>
        <w:t>本標的產品</w:t>
      </w:r>
      <w:r w:rsidR="0059641F" w:rsidRPr="00692303">
        <w:rPr>
          <w:rFonts w:cs="Times New Roman"/>
          <w:sz w:val="26"/>
          <w:szCs w:val="26"/>
        </w:rPr>
        <w:t>之</w:t>
      </w:r>
      <w:r w:rsidRPr="00692303">
        <w:rPr>
          <w:rFonts w:cs="Times New Roman"/>
          <w:sz w:val="26"/>
          <w:szCs w:val="26"/>
        </w:rPr>
        <w:t>盤查</w:t>
      </w:r>
      <w:r w:rsidR="0059641F" w:rsidRPr="00692303">
        <w:rPr>
          <w:rFonts w:cs="Times New Roman"/>
          <w:sz w:val="26"/>
          <w:szCs w:val="26"/>
        </w:rPr>
        <w:t>週</w:t>
      </w:r>
      <w:r w:rsidRPr="00692303">
        <w:rPr>
          <w:rFonts w:cs="Times New Roman"/>
          <w:sz w:val="26"/>
          <w:szCs w:val="26"/>
        </w:rPr>
        <w:t>期</w:t>
      </w:r>
      <w:r w:rsidR="006A49E2" w:rsidRPr="00692303">
        <w:rPr>
          <w:rFonts w:cs="Times New Roman"/>
          <w:sz w:val="26"/>
          <w:szCs w:val="26"/>
        </w:rPr>
        <w:t>:</w:t>
      </w:r>
    </w:p>
    <w:p w14:paraId="1DBFC96E" w14:textId="516757CB" w:rsidR="00FA6668" w:rsidRPr="00692303" w:rsidRDefault="00B516D2" w:rsidP="00BD4BC3">
      <w:pPr>
        <w:spacing w:line="20" w:lineRule="atLeast"/>
        <w:ind w:firstLine="520"/>
        <w:jc w:val="both"/>
        <w:rPr>
          <w:rFonts w:cs="Times New Roman"/>
          <w:sz w:val="26"/>
          <w:szCs w:val="26"/>
        </w:rPr>
      </w:pPr>
      <w:r w:rsidRPr="00692303">
        <w:rPr>
          <w:rFonts w:cs="Times New Roman"/>
          <w:sz w:val="26"/>
          <w:szCs w:val="26"/>
        </w:rPr>
        <w:t>盤查期</w:t>
      </w:r>
      <w:r w:rsidRPr="00A22553">
        <w:rPr>
          <w:rFonts w:cs="Times New Roman"/>
          <w:sz w:val="26"/>
          <w:szCs w:val="26"/>
        </w:rPr>
        <w:t>間為</w:t>
      </w:r>
      <w:r w:rsidRPr="00A22553">
        <w:rPr>
          <w:rFonts w:cs="Times New Roman"/>
          <w:sz w:val="26"/>
          <w:szCs w:val="26"/>
        </w:rPr>
        <w:t>:</w:t>
      </w:r>
      <w:r w:rsidR="001915D5" w:rsidRPr="001915D5">
        <w:t xml:space="preserve"> </w:t>
      </w:r>
      <w:r w:rsidR="001915D5" w:rsidRPr="001915D5">
        <w:rPr>
          <w:rFonts w:cs="Times New Roman"/>
          <w:sz w:val="26"/>
          <w:szCs w:val="26"/>
          <w:highlight w:val="yellow"/>
        </w:rPr>
        <w:t>{</w:t>
      </w:r>
      <w:r w:rsidR="001915D5" w:rsidRPr="00117230">
        <w:rPr>
          <w:rFonts w:cs="Times New Roman"/>
          <w:sz w:val="26"/>
          <w:szCs w:val="26"/>
          <w:highlight w:val="yellow"/>
        </w:rPr>
        <w:t>{</w:t>
      </w:r>
      <w:proofErr w:type="spellStart"/>
      <w:r w:rsidR="00117230" w:rsidRPr="00117230">
        <w:rPr>
          <w:rFonts w:cs="Times New Roman"/>
          <w:sz w:val="26"/>
          <w:szCs w:val="26"/>
          <w:highlight w:val="yellow"/>
        </w:rPr>
        <w:t>start_date</w:t>
      </w:r>
      <w:proofErr w:type="spellEnd"/>
      <w:r w:rsidR="001915D5" w:rsidRPr="00117230">
        <w:rPr>
          <w:rFonts w:cs="Times New Roman"/>
          <w:sz w:val="26"/>
          <w:szCs w:val="26"/>
          <w:highlight w:val="yellow"/>
        </w:rPr>
        <w:t>}}</w:t>
      </w:r>
      <w:commentRangeStart w:id="70"/>
      <w:r w:rsidRPr="00D65558">
        <w:rPr>
          <w:rFonts w:cs="Times New Roman"/>
          <w:sz w:val="26"/>
          <w:szCs w:val="26"/>
        </w:rPr>
        <w:t>到</w:t>
      </w:r>
      <w:r w:rsidR="00E63F9C" w:rsidRPr="00117230">
        <w:rPr>
          <w:rFonts w:cs="Times New Roman"/>
          <w:sz w:val="26"/>
          <w:szCs w:val="26"/>
          <w:highlight w:val="yellow"/>
        </w:rPr>
        <w:t>{{</w:t>
      </w:r>
      <w:proofErr w:type="spellStart"/>
      <w:r w:rsidR="00117230" w:rsidRPr="00117230">
        <w:rPr>
          <w:rFonts w:cs="Times New Roman"/>
          <w:sz w:val="26"/>
          <w:szCs w:val="26"/>
          <w:highlight w:val="yellow"/>
        </w:rPr>
        <w:t>end_date</w:t>
      </w:r>
      <w:proofErr w:type="spellEnd"/>
      <w:r w:rsidR="00E63F9C" w:rsidRPr="00117230">
        <w:rPr>
          <w:rFonts w:cs="Times New Roman"/>
          <w:sz w:val="26"/>
          <w:szCs w:val="26"/>
          <w:highlight w:val="yellow"/>
        </w:rPr>
        <w:t>}}</w:t>
      </w:r>
      <w:r w:rsidRPr="00D65558">
        <w:rPr>
          <w:rFonts w:cs="Times New Roman"/>
          <w:sz w:val="26"/>
          <w:szCs w:val="26"/>
        </w:rPr>
        <w:t>。</w:t>
      </w:r>
      <w:commentRangeEnd w:id="70"/>
      <w:r w:rsidR="004A7396" w:rsidRPr="00D65558">
        <w:rPr>
          <w:rStyle w:val="af4"/>
        </w:rPr>
        <w:commentReference w:id="70"/>
      </w:r>
    </w:p>
    <w:p w14:paraId="6CFA75BB" w14:textId="4E266253" w:rsidR="000A7BEC" w:rsidRPr="00692303" w:rsidRDefault="006A49E2" w:rsidP="00BD4BC3">
      <w:pPr>
        <w:spacing w:line="20" w:lineRule="atLeast"/>
        <w:ind w:firstLineChars="200" w:firstLine="520"/>
        <w:jc w:val="both"/>
        <w:rPr>
          <w:rFonts w:cs="Times New Roman"/>
          <w:sz w:val="26"/>
          <w:szCs w:val="26"/>
        </w:rPr>
      </w:pPr>
      <w:r w:rsidRPr="00692303">
        <w:rPr>
          <w:rFonts w:cs="Times New Roman"/>
          <w:sz w:val="26"/>
          <w:szCs w:val="26"/>
        </w:rPr>
        <w:t>所有盤查項目</w:t>
      </w:r>
      <w:r w:rsidR="00EF4C2C" w:rsidRPr="00692303">
        <w:rPr>
          <w:rFonts w:cs="Times New Roman"/>
          <w:sz w:val="26"/>
          <w:szCs w:val="26"/>
        </w:rPr>
        <w:t>的活動係數均以此時間範圍進行統計。</w:t>
      </w:r>
    </w:p>
    <w:p w14:paraId="5F8378E6" w14:textId="46511EF3" w:rsidR="00056F29" w:rsidRDefault="00056F29">
      <w:pPr>
        <w:widowControl/>
        <w:rPr>
          <w:rFonts w:cs="Times New Roman"/>
        </w:rPr>
      </w:pPr>
      <w:r>
        <w:rPr>
          <w:rFonts w:cs="Times New Roman"/>
        </w:rPr>
        <w:br w:type="page"/>
      </w:r>
    </w:p>
    <w:p w14:paraId="311D3129" w14:textId="77777777" w:rsidR="001A000E" w:rsidRPr="00692303" w:rsidRDefault="001A000E" w:rsidP="00BD4BC3">
      <w:pPr>
        <w:widowControl/>
        <w:tabs>
          <w:tab w:val="left" w:pos="7530"/>
        </w:tabs>
        <w:spacing w:line="20" w:lineRule="atLeast"/>
        <w:rPr>
          <w:rFonts w:cs="Times New Roman"/>
        </w:rPr>
      </w:pPr>
    </w:p>
    <w:p w14:paraId="51C1F408" w14:textId="35632D01" w:rsidR="001A000E" w:rsidRPr="00692303" w:rsidRDefault="001A000E" w:rsidP="00BD4BC3">
      <w:pPr>
        <w:pStyle w:val="1"/>
        <w:spacing w:line="20" w:lineRule="atLeast"/>
        <w:rPr>
          <w:szCs w:val="36"/>
        </w:rPr>
      </w:pPr>
      <w:bookmarkStart w:id="71" w:name="_Toc513930199"/>
      <w:bookmarkStart w:id="72" w:name="_Toc514028973"/>
      <w:bookmarkStart w:id="73" w:name="_Toc197963301"/>
      <w:r w:rsidRPr="00692303">
        <w:rPr>
          <w:szCs w:val="36"/>
        </w:rPr>
        <w:t>第四章</w:t>
      </w:r>
      <w:r w:rsidR="00AF4FA7">
        <w:rPr>
          <w:szCs w:val="36"/>
        </w:rPr>
        <w:tab/>
      </w:r>
      <w:r w:rsidRPr="00692303">
        <w:rPr>
          <w:szCs w:val="36"/>
        </w:rPr>
        <w:t>產品</w:t>
      </w:r>
      <w:r w:rsidR="00916F51" w:rsidRPr="00692303">
        <w:rPr>
          <w:szCs w:val="36"/>
        </w:rPr>
        <w:t>碳</w:t>
      </w:r>
      <w:r w:rsidRPr="00692303">
        <w:rPr>
          <w:szCs w:val="36"/>
        </w:rPr>
        <w:t>足跡之量化</w:t>
      </w:r>
      <w:bookmarkEnd w:id="71"/>
      <w:bookmarkEnd w:id="72"/>
      <w:bookmarkEnd w:id="73"/>
    </w:p>
    <w:p w14:paraId="18BBC700" w14:textId="4770A7F5" w:rsidR="00D42C44" w:rsidRPr="00692303" w:rsidRDefault="00C01F29" w:rsidP="00BD4BC3">
      <w:pPr>
        <w:pStyle w:val="a3"/>
        <w:spacing w:line="20" w:lineRule="atLeast"/>
        <w:jc w:val="left"/>
        <w:rPr>
          <w:rFonts w:ascii="Times New Roman" w:eastAsia="標楷體" w:hAnsi="Times New Roman"/>
        </w:rPr>
      </w:pPr>
      <w:bookmarkStart w:id="74" w:name="_Toc514251247"/>
      <w:bookmarkStart w:id="75" w:name="_Toc197963302"/>
      <w:bookmarkStart w:id="76" w:name="_Toc513930200"/>
      <w:bookmarkStart w:id="77" w:name="_Toc514028974"/>
      <w:r w:rsidRPr="00692303">
        <w:rPr>
          <w:rFonts w:ascii="Times New Roman" w:eastAsia="標楷體" w:hAnsi="Times New Roman"/>
        </w:rPr>
        <w:t>4.1</w:t>
      </w:r>
      <w:r w:rsidR="0059641F" w:rsidRPr="00692303">
        <w:rPr>
          <w:rFonts w:ascii="Times New Roman" w:eastAsia="標楷體" w:hAnsi="Times New Roman"/>
        </w:rPr>
        <w:t>碳</w:t>
      </w:r>
      <w:r w:rsidR="00D42C44" w:rsidRPr="00692303">
        <w:rPr>
          <w:rFonts w:ascii="Times New Roman" w:eastAsia="標楷體" w:hAnsi="Times New Roman"/>
        </w:rPr>
        <w:t>足跡說明</w:t>
      </w:r>
      <w:bookmarkEnd w:id="74"/>
      <w:bookmarkEnd w:id="75"/>
    </w:p>
    <w:p w14:paraId="3DD00272" w14:textId="34FECEB0" w:rsidR="0022086D" w:rsidRPr="00E0525D" w:rsidRDefault="00280FCF" w:rsidP="00EF6CB2">
      <w:pPr>
        <w:spacing w:line="20" w:lineRule="atLeast"/>
        <w:ind w:firstLine="480"/>
        <w:jc w:val="both"/>
        <w:rPr>
          <w:rFonts w:cs="Times New Roman"/>
          <w:kern w:val="0"/>
          <w:position w:val="-2"/>
          <w:szCs w:val="24"/>
        </w:rPr>
      </w:pPr>
      <w:r w:rsidRPr="00E0525D">
        <w:rPr>
          <w:rFonts w:cs="Times New Roman"/>
          <w:kern w:val="0"/>
          <w:position w:val="-2"/>
          <w:szCs w:val="24"/>
        </w:rPr>
        <w:t>下表為</w:t>
      </w:r>
      <w:r w:rsidRPr="00E0525D">
        <w:rPr>
          <w:rFonts w:cs="Times New Roman"/>
          <w:kern w:val="0"/>
          <w:position w:val="-2"/>
          <w:szCs w:val="24"/>
        </w:rPr>
        <w:t>I</w:t>
      </w:r>
      <w:r w:rsidR="00916CCA" w:rsidRPr="00E0525D">
        <w:rPr>
          <w:rFonts w:cs="Times New Roman"/>
          <w:kern w:val="0"/>
          <w:position w:val="-2"/>
          <w:szCs w:val="24"/>
        </w:rPr>
        <w:t>PCC</w:t>
      </w:r>
      <w:r w:rsidRPr="00E0525D">
        <w:rPr>
          <w:rFonts w:cs="Times New Roman"/>
          <w:kern w:val="0"/>
          <w:position w:val="-2"/>
          <w:szCs w:val="24"/>
        </w:rPr>
        <w:t xml:space="preserve"> 20</w:t>
      </w:r>
      <w:r w:rsidR="00B4660E" w:rsidRPr="00E0525D">
        <w:rPr>
          <w:rFonts w:cs="Times New Roman" w:hint="eastAsia"/>
          <w:kern w:val="0"/>
          <w:position w:val="-2"/>
          <w:szCs w:val="24"/>
        </w:rPr>
        <w:t>2</w:t>
      </w:r>
      <w:r w:rsidR="00B4660E" w:rsidRPr="00E0525D">
        <w:rPr>
          <w:rFonts w:cs="Times New Roman"/>
          <w:kern w:val="0"/>
          <w:position w:val="-2"/>
          <w:szCs w:val="24"/>
        </w:rPr>
        <w:t>1</w:t>
      </w:r>
      <w:r w:rsidRPr="00E0525D">
        <w:rPr>
          <w:rFonts w:cs="Times New Roman"/>
          <w:kern w:val="0"/>
          <w:position w:val="-2"/>
          <w:szCs w:val="24"/>
        </w:rPr>
        <w:t xml:space="preserve"> </w:t>
      </w:r>
      <w:r w:rsidR="00916CCA" w:rsidRPr="00E0525D">
        <w:rPr>
          <w:rFonts w:cs="Times New Roman"/>
          <w:kern w:val="0"/>
          <w:position w:val="-2"/>
          <w:szCs w:val="24"/>
        </w:rPr>
        <w:t>GWP 100</w:t>
      </w:r>
      <w:r w:rsidR="00A046B1">
        <w:rPr>
          <w:rFonts w:cs="Times New Roman" w:hint="eastAsia"/>
          <w:kern w:val="0"/>
          <w:position w:val="-2"/>
          <w:szCs w:val="24"/>
        </w:rPr>
        <w:t xml:space="preserve"> Ar</w:t>
      </w:r>
      <w:r w:rsidR="00A046B1">
        <w:rPr>
          <w:rFonts w:cs="Times New Roman"/>
          <w:kern w:val="0"/>
          <w:position w:val="-2"/>
          <w:szCs w:val="24"/>
        </w:rPr>
        <w:t>6</w:t>
      </w:r>
      <w:r w:rsidRPr="00E0525D">
        <w:rPr>
          <w:rFonts w:cs="Times New Roman"/>
          <w:kern w:val="0"/>
          <w:position w:val="-2"/>
          <w:szCs w:val="24"/>
        </w:rPr>
        <w:t>評估方法所提出的</w:t>
      </w:r>
      <w:r w:rsidR="00916CCA" w:rsidRPr="00E0525D">
        <w:rPr>
          <w:rFonts w:cs="Times New Roman"/>
          <w:kern w:val="0"/>
          <w:position w:val="-2"/>
          <w:szCs w:val="24"/>
        </w:rPr>
        <w:t>影響</w:t>
      </w:r>
      <w:r w:rsidRPr="00E0525D">
        <w:rPr>
          <w:rFonts w:cs="Times New Roman"/>
          <w:kern w:val="0"/>
          <w:position w:val="-2"/>
          <w:szCs w:val="24"/>
        </w:rPr>
        <w:t>類別解釋資料</w:t>
      </w:r>
      <w:r w:rsidR="004B40A6" w:rsidRPr="00E0525D">
        <w:rPr>
          <w:rFonts w:cs="Times New Roman"/>
          <w:kern w:val="0"/>
          <w:position w:val="-2"/>
          <w:szCs w:val="24"/>
        </w:rPr>
        <w:t>，如表</w:t>
      </w:r>
      <w:r w:rsidR="0022086D" w:rsidRPr="00E0525D">
        <w:rPr>
          <w:rFonts w:cs="Times New Roman"/>
          <w:kern w:val="0"/>
          <w:position w:val="-2"/>
          <w:szCs w:val="24"/>
        </w:rPr>
        <w:t>2</w:t>
      </w:r>
      <w:r w:rsidRPr="00E0525D">
        <w:rPr>
          <w:rFonts w:cs="Times New Roman"/>
          <w:kern w:val="0"/>
          <w:position w:val="-2"/>
          <w:szCs w:val="24"/>
        </w:rPr>
        <w:t>：</w:t>
      </w:r>
    </w:p>
    <w:p w14:paraId="6FDD50E7" w14:textId="77777777" w:rsidR="00CE78C1" w:rsidRPr="00E0525D" w:rsidRDefault="00CE78C1" w:rsidP="00CE78C1">
      <w:pPr>
        <w:spacing w:line="20" w:lineRule="atLeast"/>
        <w:ind w:firstLine="480"/>
        <w:jc w:val="center"/>
        <w:rPr>
          <w:rFonts w:cs="Times New Roman"/>
          <w:kern w:val="0"/>
          <w:position w:val="-2"/>
          <w:szCs w:val="24"/>
        </w:rPr>
      </w:pPr>
    </w:p>
    <w:p w14:paraId="5BE12F5D" w14:textId="735F2106" w:rsidR="004D6CD7" w:rsidRPr="00E0525D" w:rsidRDefault="008F6774" w:rsidP="00BD4BC3">
      <w:pPr>
        <w:pStyle w:val="af0"/>
        <w:spacing w:line="20" w:lineRule="atLeast"/>
        <w:rPr>
          <w:rFonts w:cs="Times New Roman"/>
          <w:sz w:val="24"/>
          <w:szCs w:val="24"/>
        </w:rPr>
      </w:pPr>
      <w:bookmarkStart w:id="78" w:name="_Toc8304426"/>
      <w:bookmarkStart w:id="79" w:name="_Toc171330373"/>
      <w:r w:rsidRPr="00E0525D">
        <w:rPr>
          <w:rFonts w:cs="Times New Roman"/>
          <w:sz w:val="24"/>
          <w:szCs w:val="24"/>
        </w:rPr>
        <w:t>表</w:t>
      </w:r>
      <w:r w:rsidRPr="00E0525D">
        <w:rPr>
          <w:rFonts w:cs="Times New Roman"/>
          <w:sz w:val="24"/>
          <w:szCs w:val="24"/>
        </w:rPr>
        <w:fldChar w:fldCharType="begin"/>
      </w:r>
      <w:r w:rsidRPr="00E0525D">
        <w:rPr>
          <w:rFonts w:cs="Times New Roman"/>
          <w:sz w:val="24"/>
          <w:szCs w:val="24"/>
        </w:rPr>
        <w:instrText xml:space="preserve"> SEQ </w:instrText>
      </w:r>
      <w:r w:rsidRPr="00E0525D">
        <w:rPr>
          <w:rFonts w:cs="Times New Roman"/>
          <w:sz w:val="24"/>
          <w:szCs w:val="24"/>
        </w:rPr>
        <w:instrText>表</w:instrText>
      </w:r>
      <w:r w:rsidRPr="00E0525D">
        <w:rPr>
          <w:rFonts w:cs="Times New Roman"/>
          <w:sz w:val="24"/>
          <w:szCs w:val="24"/>
        </w:rPr>
        <w:instrText xml:space="preserve"> \* ARABIC </w:instrText>
      </w:r>
      <w:r w:rsidRPr="00E0525D">
        <w:rPr>
          <w:rFonts w:cs="Times New Roman"/>
          <w:sz w:val="24"/>
          <w:szCs w:val="24"/>
        </w:rPr>
        <w:fldChar w:fldCharType="separate"/>
      </w:r>
      <w:r w:rsidR="00153832">
        <w:rPr>
          <w:rFonts w:cs="Times New Roman"/>
          <w:noProof/>
          <w:sz w:val="24"/>
          <w:szCs w:val="24"/>
        </w:rPr>
        <w:t>2</w:t>
      </w:r>
      <w:r w:rsidRPr="00E0525D">
        <w:rPr>
          <w:rFonts w:cs="Times New Roman"/>
          <w:sz w:val="24"/>
          <w:szCs w:val="24"/>
        </w:rPr>
        <w:fldChar w:fldCharType="end"/>
      </w:r>
      <w:r w:rsidR="004D6CD7" w:rsidRPr="00E0525D">
        <w:rPr>
          <w:rFonts w:cs="Times New Roman"/>
          <w:sz w:val="24"/>
          <w:szCs w:val="24"/>
        </w:rPr>
        <w:t>、</w:t>
      </w:r>
      <w:r w:rsidR="00916CCA" w:rsidRPr="00E0525D">
        <w:rPr>
          <w:rFonts w:cs="Times New Roman"/>
          <w:sz w:val="24"/>
          <w:szCs w:val="24"/>
        </w:rPr>
        <w:t>碳</w:t>
      </w:r>
      <w:r w:rsidR="004D6CD7" w:rsidRPr="00E0525D">
        <w:rPr>
          <w:rFonts w:cs="Times New Roman"/>
          <w:sz w:val="24"/>
          <w:szCs w:val="24"/>
        </w:rPr>
        <w:t>足跡</w:t>
      </w:r>
      <w:bookmarkEnd w:id="78"/>
      <w:r w:rsidR="00916CCA" w:rsidRPr="00E0525D">
        <w:rPr>
          <w:rFonts w:cs="Times New Roman"/>
          <w:sz w:val="24"/>
          <w:szCs w:val="24"/>
        </w:rPr>
        <w:t>評估類別</w:t>
      </w:r>
      <w:bookmarkEnd w:id="79"/>
    </w:p>
    <w:tbl>
      <w:tblPr>
        <w:tblStyle w:val="aa"/>
        <w:tblW w:w="0" w:type="auto"/>
        <w:jc w:val="center"/>
        <w:tblLook w:val="04A0" w:firstRow="1" w:lastRow="0" w:firstColumn="1" w:lastColumn="0" w:noHBand="0" w:noVBand="1"/>
      </w:tblPr>
      <w:tblGrid>
        <w:gridCol w:w="1980"/>
        <w:gridCol w:w="4819"/>
        <w:gridCol w:w="1707"/>
      </w:tblGrid>
      <w:tr w:rsidR="002D39C4" w:rsidRPr="00E0525D" w14:paraId="6EA9092D" w14:textId="77777777" w:rsidTr="00EF6CB2">
        <w:trPr>
          <w:trHeight w:val="227"/>
          <w:jc w:val="center"/>
        </w:trPr>
        <w:tc>
          <w:tcPr>
            <w:tcW w:w="1980" w:type="dxa"/>
            <w:vAlign w:val="center"/>
          </w:tcPr>
          <w:p w14:paraId="68E2F3B3" w14:textId="77777777" w:rsidR="00D42C44" w:rsidRPr="00E0525D" w:rsidRDefault="00D42C44" w:rsidP="00BD4BC3">
            <w:pPr>
              <w:spacing w:line="20" w:lineRule="atLeast"/>
              <w:rPr>
                <w:rFonts w:cs="Times New Roman"/>
                <w:szCs w:val="24"/>
              </w:rPr>
            </w:pPr>
            <w:r w:rsidRPr="00E0525D">
              <w:rPr>
                <w:rFonts w:cs="Times New Roman"/>
                <w:szCs w:val="24"/>
              </w:rPr>
              <w:t>影響類別</w:t>
            </w:r>
          </w:p>
        </w:tc>
        <w:tc>
          <w:tcPr>
            <w:tcW w:w="4819" w:type="dxa"/>
            <w:vAlign w:val="center"/>
          </w:tcPr>
          <w:p w14:paraId="65AC0FF6" w14:textId="77777777" w:rsidR="00D42C44" w:rsidRPr="00E0525D" w:rsidRDefault="00D42C44" w:rsidP="00BD4BC3">
            <w:pPr>
              <w:spacing w:line="20" w:lineRule="atLeast"/>
              <w:rPr>
                <w:rFonts w:cs="Times New Roman"/>
                <w:szCs w:val="24"/>
              </w:rPr>
            </w:pPr>
            <w:r w:rsidRPr="00E0525D">
              <w:rPr>
                <w:rFonts w:cs="Times New Roman"/>
                <w:szCs w:val="24"/>
              </w:rPr>
              <w:t>解釋</w:t>
            </w:r>
            <w:r w:rsidRPr="00E0525D">
              <w:rPr>
                <w:rFonts w:cs="Times New Roman"/>
                <w:szCs w:val="24"/>
              </w:rPr>
              <w:t>/</w:t>
            </w:r>
            <w:r w:rsidRPr="00E0525D">
              <w:rPr>
                <w:rFonts w:cs="Times New Roman"/>
                <w:szCs w:val="24"/>
              </w:rPr>
              <w:t>評估方法</w:t>
            </w:r>
          </w:p>
        </w:tc>
        <w:tc>
          <w:tcPr>
            <w:tcW w:w="1707" w:type="dxa"/>
            <w:vAlign w:val="center"/>
          </w:tcPr>
          <w:p w14:paraId="14ED4CD3" w14:textId="77777777" w:rsidR="00D42C44" w:rsidRPr="00E0525D" w:rsidRDefault="00D42C44" w:rsidP="00BD4BC3">
            <w:pPr>
              <w:spacing w:line="20" w:lineRule="atLeast"/>
              <w:rPr>
                <w:rFonts w:cs="Times New Roman"/>
                <w:szCs w:val="24"/>
              </w:rPr>
            </w:pPr>
            <w:r w:rsidRPr="00E0525D">
              <w:rPr>
                <w:rFonts w:cs="Times New Roman"/>
                <w:szCs w:val="24"/>
              </w:rPr>
              <w:t>單位</w:t>
            </w:r>
            <w:r w:rsidRPr="00E0525D">
              <w:rPr>
                <w:rFonts w:cs="Times New Roman"/>
                <w:szCs w:val="24"/>
              </w:rPr>
              <w:t>/</w:t>
            </w:r>
            <w:r w:rsidRPr="00E0525D">
              <w:rPr>
                <w:rFonts w:cs="Times New Roman"/>
                <w:szCs w:val="24"/>
              </w:rPr>
              <w:t>指標</w:t>
            </w:r>
          </w:p>
        </w:tc>
      </w:tr>
      <w:tr w:rsidR="00D42C44" w:rsidRPr="00E0525D" w14:paraId="358F4F0F" w14:textId="77777777" w:rsidTr="00EF6CB2">
        <w:trPr>
          <w:trHeight w:val="794"/>
          <w:jc w:val="center"/>
        </w:trPr>
        <w:tc>
          <w:tcPr>
            <w:tcW w:w="1980" w:type="dxa"/>
            <w:vAlign w:val="center"/>
          </w:tcPr>
          <w:p w14:paraId="65D1EAF9" w14:textId="77777777" w:rsidR="00D42C44" w:rsidRPr="00E0525D" w:rsidRDefault="00D42C44" w:rsidP="00BD4BC3">
            <w:pPr>
              <w:spacing w:line="20" w:lineRule="atLeast"/>
              <w:rPr>
                <w:rFonts w:cs="Times New Roman"/>
                <w:kern w:val="0"/>
                <w:szCs w:val="24"/>
              </w:rPr>
            </w:pPr>
            <w:r w:rsidRPr="00E0525D">
              <w:rPr>
                <w:rFonts w:cs="Times New Roman"/>
                <w:kern w:val="0"/>
                <w:szCs w:val="24"/>
              </w:rPr>
              <w:t>溫室效應</w:t>
            </w:r>
          </w:p>
          <w:p w14:paraId="41303463" w14:textId="77777777" w:rsidR="00D42C44" w:rsidRPr="00E0525D" w:rsidRDefault="00D42C44" w:rsidP="00BD4BC3">
            <w:pPr>
              <w:spacing w:line="20" w:lineRule="atLeast"/>
              <w:rPr>
                <w:rFonts w:cs="Times New Roman"/>
                <w:szCs w:val="24"/>
              </w:rPr>
            </w:pPr>
            <w:r w:rsidRPr="00E0525D">
              <w:rPr>
                <w:rFonts w:cs="Times New Roman"/>
                <w:kern w:val="0"/>
                <w:szCs w:val="24"/>
              </w:rPr>
              <w:t>Climate Change</w:t>
            </w:r>
          </w:p>
        </w:tc>
        <w:tc>
          <w:tcPr>
            <w:tcW w:w="4819" w:type="dxa"/>
            <w:shd w:val="clear" w:color="auto" w:fill="auto"/>
            <w:vAlign w:val="center"/>
          </w:tcPr>
          <w:p w14:paraId="7156A350" w14:textId="77777777" w:rsidR="00D42C44" w:rsidRPr="00E0525D" w:rsidRDefault="00D42C44" w:rsidP="00BD4BC3">
            <w:pPr>
              <w:spacing w:line="20" w:lineRule="atLeast"/>
              <w:rPr>
                <w:rFonts w:cs="Times New Roman"/>
                <w:szCs w:val="24"/>
              </w:rPr>
            </w:pPr>
            <w:r w:rsidRPr="00E0525D">
              <w:rPr>
                <w:rFonts w:cs="Times New Roman"/>
                <w:szCs w:val="24"/>
              </w:rPr>
              <w:t>溫室氣體影響之</w:t>
            </w:r>
            <w:r w:rsidRPr="00E0525D">
              <w:rPr>
                <w:rFonts w:cs="Times New Roman"/>
                <w:szCs w:val="24"/>
              </w:rPr>
              <w:t>Bern</w:t>
            </w:r>
            <w:r w:rsidRPr="00E0525D">
              <w:rPr>
                <w:rFonts w:cs="Times New Roman"/>
                <w:szCs w:val="24"/>
              </w:rPr>
              <w:t>模型，以全球暖化</w:t>
            </w:r>
            <w:r w:rsidRPr="00E0525D">
              <w:rPr>
                <w:rFonts w:cs="Times New Roman"/>
                <w:szCs w:val="24"/>
              </w:rPr>
              <w:t>(GWP)</w:t>
            </w:r>
            <w:r w:rsidRPr="00E0525D">
              <w:rPr>
                <w:rFonts w:cs="Times New Roman"/>
                <w:szCs w:val="24"/>
              </w:rPr>
              <w:t>超過</w:t>
            </w:r>
            <w:r w:rsidRPr="00E0525D">
              <w:rPr>
                <w:rFonts w:cs="Times New Roman"/>
                <w:szCs w:val="24"/>
              </w:rPr>
              <w:t>100</w:t>
            </w:r>
            <w:r w:rsidRPr="00E0525D">
              <w:rPr>
                <w:rFonts w:cs="Times New Roman"/>
                <w:szCs w:val="24"/>
              </w:rPr>
              <w:t>年期間範圍。</w:t>
            </w:r>
          </w:p>
        </w:tc>
        <w:tc>
          <w:tcPr>
            <w:tcW w:w="1707" w:type="dxa"/>
            <w:vAlign w:val="center"/>
          </w:tcPr>
          <w:p w14:paraId="23C41CBD" w14:textId="651DC17A" w:rsidR="00D42C44" w:rsidRPr="00E0525D" w:rsidRDefault="00D42C44" w:rsidP="00BD4BC3">
            <w:pPr>
              <w:spacing w:line="20" w:lineRule="atLeast"/>
              <w:rPr>
                <w:rFonts w:cs="Times New Roman"/>
                <w:szCs w:val="24"/>
              </w:rPr>
            </w:pPr>
            <w:r w:rsidRPr="00E0525D">
              <w:rPr>
                <w:rFonts w:cs="Times New Roman"/>
                <w:szCs w:val="24"/>
              </w:rPr>
              <w:t xml:space="preserve">kg </w:t>
            </w:r>
            <w:r w:rsidR="00442A20" w:rsidRPr="00E0525D">
              <w:rPr>
                <w:rFonts w:cs="Times New Roman"/>
                <w:spacing w:val="20"/>
                <w:szCs w:val="24"/>
                <w:shd w:val="clear" w:color="auto" w:fill="FFFFFF"/>
              </w:rPr>
              <w:t>CO</w:t>
            </w:r>
            <w:r w:rsidR="00442A20" w:rsidRPr="00E0525D">
              <w:rPr>
                <w:rFonts w:cs="Times New Roman"/>
                <w:spacing w:val="20"/>
                <w:szCs w:val="24"/>
                <w:shd w:val="clear" w:color="auto" w:fill="FFFFFF"/>
                <w:vertAlign w:val="subscript"/>
              </w:rPr>
              <w:t>2</w:t>
            </w:r>
            <w:r w:rsidRPr="00E0525D">
              <w:rPr>
                <w:rFonts w:cs="Times New Roman"/>
                <w:szCs w:val="24"/>
              </w:rPr>
              <w:t xml:space="preserve"> </w:t>
            </w:r>
            <w:r w:rsidRPr="00E0525D">
              <w:rPr>
                <w:rFonts w:cs="Times New Roman"/>
                <w:szCs w:val="24"/>
              </w:rPr>
              <w:t>當量</w:t>
            </w:r>
          </w:p>
        </w:tc>
      </w:tr>
    </w:tbl>
    <w:p w14:paraId="6A457352" w14:textId="77777777" w:rsidR="00DC1D46" w:rsidRPr="00E0525D" w:rsidRDefault="00DC1D46" w:rsidP="00EF6CB2">
      <w:pPr>
        <w:pStyle w:val="af0"/>
        <w:spacing w:line="20" w:lineRule="atLeast"/>
        <w:rPr>
          <w:rFonts w:cs="Times New Roman"/>
          <w:sz w:val="24"/>
          <w:szCs w:val="24"/>
        </w:rPr>
      </w:pPr>
    </w:p>
    <w:p w14:paraId="663CEC7F" w14:textId="6B85915A" w:rsidR="004A06AF" w:rsidRPr="00E0525D" w:rsidRDefault="004A06AF" w:rsidP="00EF6CB2">
      <w:pPr>
        <w:pStyle w:val="af0"/>
        <w:spacing w:line="20" w:lineRule="atLeast"/>
        <w:rPr>
          <w:rFonts w:cs="Times New Roman"/>
          <w:kern w:val="0"/>
          <w:position w:val="-2"/>
          <w:sz w:val="24"/>
          <w:szCs w:val="24"/>
        </w:rPr>
      </w:pPr>
      <w:bookmarkStart w:id="80" w:name="_Toc171330374"/>
      <w:r w:rsidRPr="00E0525D">
        <w:rPr>
          <w:rFonts w:cs="Times New Roman"/>
          <w:sz w:val="24"/>
          <w:szCs w:val="24"/>
        </w:rPr>
        <w:t>表</w:t>
      </w:r>
      <w:r w:rsidRPr="00E0525D">
        <w:rPr>
          <w:rFonts w:cs="Times New Roman"/>
          <w:sz w:val="24"/>
          <w:szCs w:val="24"/>
        </w:rPr>
        <w:fldChar w:fldCharType="begin"/>
      </w:r>
      <w:r w:rsidRPr="00E0525D">
        <w:rPr>
          <w:rFonts w:cs="Times New Roman"/>
          <w:sz w:val="24"/>
          <w:szCs w:val="24"/>
        </w:rPr>
        <w:instrText xml:space="preserve"> SEQ </w:instrText>
      </w:r>
      <w:r w:rsidRPr="00E0525D">
        <w:rPr>
          <w:rFonts w:cs="Times New Roman"/>
          <w:sz w:val="24"/>
          <w:szCs w:val="24"/>
        </w:rPr>
        <w:instrText>表</w:instrText>
      </w:r>
      <w:r w:rsidRPr="00E0525D">
        <w:rPr>
          <w:rFonts w:cs="Times New Roman"/>
          <w:sz w:val="24"/>
          <w:szCs w:val="24"/>
        </w:rPr>
        <w:instrText xml:space="preserve"> \* ARABIC </w:instrText>
      </w:r>
      <w:r w:rsidRPr="00E0525D">
        <w:rPr>
          <w:rFonts w:cs="Times New Roman"/>
          <w:sz w:val="24"/>
          <w:szCs w:val="24"/>
        </w:rPr>
        <w:fldChar w:fldCharType="separate"/>
      </w:r>
      <w:r w:rsidR="00153832">
        <w:rPr>
          <w:rFonts w:cs="Times New Roman"/>
          <w:noProof/>
          <w:sz w:val="24"/>
          <w:szCs w:val="24"/>
        </w:rPr>
        <w:t>3</w:t>
      </w:r>
      <w:r w:rsidRPr="00E0525D">
        <w:rPr>
          <w:rFonts w:cs="Times New Roman"/>
          <w:sz w:val="24"/>
          <w:szCs w:val="24"/>
        </w:rPr>
        <w:fldChar w:fldCharType="end"/>
      </w:r>
      <w:r w:rsidRPr="00E0525D">
        <w:rPr>
          <w:rFonts w:cs="Times New Roman"/>
          <w:sz w:val="24"/>
          <w:szCs w:val="24"/>
        </w:rPr>
        <w:t>、碳足跡排放源評估類別</w:t>
      </w:r>
      <w:bookmarkEnd w:id="80"/>
    </w:p>
    <w:tbl>
      <w:tblPr>
        <w:tblStyle w:val="31"/>
        <w:tblW w:w="0" w:type="auto"/>
        <w:jc w:val="center"/>
        <w:tblLook w:val="0420" w:firstRow="1" w:lastRow="0" w:firstColumn="0" w:lastColumn="0" w:noHBand="0" w:noVBand="1"/>
      </w:tblPr>
      <w:tblGrid>
        <w:gridCol w:w="1129"/>
        <w:gridCol w:w="1418"/>
        <w:gridCol w:w="1559"/>
        <w:gridCol w:w="3940"/>
        <w:gridCol w:w="2014"/>
      </w:tblGrid>
      <w:tr w:rsidR="002D39C4" w:rsidRPr="00E0525D" w14:paraId="6F28F113" w14:textId="77777777" w:rsidTr="00960835">
        <w:trPr>
          <w:trHeight w:val="367"/>
          <w:jc w:val="center"/>
        </w:trPr>
        <w:tc>
          <w:tcPr>
            <w:tcW w:w="1129" w:type="dxa"/>
          </w:tcPr>
          <w:p w14:paraId="5840273C" w14:textId="00658DEE" w:rsidR="004A60AC" w:rsidRPr="00E0525D" w:rsidRDefault="004A60AC" w:rsidP="00BD4BC3">
            <w:pPr>
              <w:snapToGrid w:val="0"/>
              <w:spacing w:line="20" w:lineRule="atLeast"/>
              <w:jc w:val="center"/>
              <w:rPr>
                <w:rFonts w:cs="Times New Roman"/>
                <w:szCs w:val="24"/>
              </w:rPr>
            </w:pPr>
            <w:r w:rsidRPr="00E0525D">
              <w:rPr>
                <w:rFonts w:cs="Times New Roman"/>
                <w:szCs w:val="24"/>
              </w:rPr>
              <w:t>排放源類別</w:t>
            </w:r>
          </w:p>
        </w:tc>
        <w:tc>
          <w:tcPr>
            <w:tcW w:w="1418" w:type="dxa"/>
          </w:tcPr>
          <w:p w14:paraId="037B092B" w14:textId="7AAFEF9E" w:rsidR="004A60AC" w:rsidRPr="00E0525D" w:rsidRDefault="004A60AC" w:rsidP="00BD4BC3">
            <w:pPr>
              <w:snapToGrid w:val="0"/>
              <w:spacing w:line="20" w:lineRule="atLeast"/>
              <w:jc w:val="center"/>
              <w:rPr>
                <w:rFonts w:cs="Times New Roman"/>
                <w:szCs w:val="24"/>
              </w:rPr>
            </w:pPr>
            <w:r w:rsidRPr="00E0525D">
              <w:rPr>
                <w:rFonts w:cs="Times New Roman"/>
                <w:szCs w:val="24"/>
              </w:rPr>
              <w:t>項目</w:t>
            </w:r>
          </w:p>
        </w:tc>
        <w:tc>
          <w:tcPr>
            <w:tcW w:w="1559" w:type="dxa"/>
            <w:hideMark/>
          </w:tcPr>
          <w:p w14:paraId="09E76F5D" w14:textId="48085A3F" w:rsidR="004A60AC" w:rsidRPr="00E0525D" w:rsidRDefault="004A60AC" w:rsidP="00BD4BC3">
            <w:pPr>
              <w:snapToGrid w:val="0"/>
              <w:spacing w:line="20" w:lineRule="atLeast"/>
              <w:jc w:val="center"/>
              <w:rPr>
                <w:rFonts w:cs="Times New Roman"/>
                <w:szCs w:val="24"/>
              </w:rPr>
            </w:pPr>
            <w:r w:rsidRPr="00E0525D">
              <w:rPr>
                <w:rFonts w:cs="Times New Roman"/>
                <w:szCs w:val="24"/>
              </w:rPr>
              <w:t>排放量計算方法類別</w:t>
            </w:r>
          </w:p>
        </w:tc>
        <w:tc>
          <w:tcPr>
            <w:tcW w:w="3940" w:type="dxa"/>
            <w:hideMark/>
          </w:tcPr>
          <w:p w14:paraId="0EA7FCB5" w14:textId="77777777" w:rsidR="004A60AC" w:rsidRPr="00E0525D" w:rsidRDefault="004A60AC" w:rsidP="00BD4BC3">
            <w:pPr>
              <w:snapToGrid w:val="0"/>
              <w:spacing w:line="20" w:lineRule="atLeast"/>
              <w:jc w:val="center"/>
              <w:rPr>
                <w:rFonts w:cs="Times New Roman"/>
                <w:szCs w:val="24"/>
              </w:rPr>
            </w:pPr>
            <w:r w:rsidRPr="00E0525D">
              <w:rPr>
                <w:rFonts w:cs="Times New Roman"/>
                <w:szCs w:val="24"/>
              </w:rPr>
              <w:t>活動數據類型</w:t>
            </w:r>
          </w:p>
        </w:tc>
        <w:tc>
          <w:tcPr>
            <w:tcW w:w="2014" w:type="dxa"/>
            <w:hideMark/>
          </w:tcPr>
          <w:p w14:paraId="5D966EE3" w14:textId="77777777" w:rsidR="004A60AC" w:rsidRPr="00E0525D" w:rsidRDefault="004A60AC" w:rsidP="00BD4BC3">
            <w:pPr>
              <w:snapToGrid w:val="0"/>
              <w:spacing w:line="20" w:lineRule="atLeast"/>
              <w:jc w:val="center"/>
              <w:rPr>
                <w:rFonts w:cs="Times New Roman"/>
                <w:szCs w:val="24"/>
              </w:rPr>
            </w:pPr>
            <w:r w:rsidRPr="00E0525D">
              <w:rPr>
                <w:rFonts w:cs="Times New Roman"/>
                <w:szCs w:val="24"/>
              </w:rPr>
              <w:t>排放係數</w:t>
            </w:r>
          </w:p>
        </w:tc>
      </w:tr>
      <w:tr w:rsidR="002D39C4" w:rsidRPr="00E0525D" w14:paraId="51693689" w14:textId="77777777" w:rsidTr="00960835">
        <w:trPr>
          <w:trHeight w:val="258"/>
          <w:jc w:val="center"/>
        </w:trPr>
        <w:tc>
          <w:tcPr>
            <w:tcW w:w="1129" w:type="dxa"/>
            <w:vAlign w:val="center"/>
          </w:tcPr>
          <w:p w14:paraId="721382C5" w14:textId="5A162B15" w:rsidR="004A60AC" w:rsidRPr="00E0525D" w:rsidRDefault="004A60AC" w:rsidP="009021B8">
            <w:pPr>
              <w:snapToGrid w:val="0"/>
              <w:spacing w:line="20" w:lineRule="atLeast"/>
              <w:jc w:val="both"/>
              <w:rPr>
                <w:rFonts w:cs="Times New Roman"/>
                <w:szCs w:val="24"/>
              </w:rPr>
            </w:pPr>
            <w:r w:rsidRPr="00E0525D">
              <w:rPr>
                <w:rFonts w:cs="Times New Roman"/>
                <w:szCs w:val="24"/>
              </w:rPr>
              <w:t>原料</w:t>
            </w:r>
          </w:p>
        </w:tc>
        <w:tc>
          <w:tcPr>
            <w:tcW w:w="1418" w:type="dxa"/>
            <w:vAlign w:val="center"/>
          </w:tcPr>
          <w:p w14:paraId="7DE56C49" w14:textId="77777777" w:rsidR="004A60AC" w:rsidRPr="00E0525D" w:rsidRDefault="00565E00" w:rsidP="009021B8">
            <w:pPr>
              <w:snapToGrid w:val="0"/>
              <w:spacing w:line="20" w:lineRule="atLeast"/>
              <w:jc w:val="both"/>
              <w:rPr>
                <w:rFonts w:cs="Times New Roman"/>
                <w:szCs w:val="24"/>
              </w:rPr>
            </w:pPr>
            <w:r w:rsidRPr="00E0525D">
              <w:rPr>
                <w:rFonts w:cs="Times New Roman"/>
                <w:szCs w:val="24"/>
              </w:rPr>
              <w:t>直接材</w:t>
            </w:r>
            <w:r w:rsidR="004A60AC" w:rsidRPr="00E0525D">
              <w:rPr>
                <w:rFonts w:cs="Times New Roman"/>
                <w:szCs w:val="24"/>
              </w:rPr>
              <w:t>料</w:t>
            </w:r>
            <w:r w:rsidR="004A60AC" w:rsidRPr="00E0525D">
              <w:rPr>
                <w:rFonts w:cs="Times New Roman"/>
                <w:szCs w:val="24"/>
              </w:rPr>
              <w:br/>
            </w:r>
            <w:r w:rsidRPr="00E0525D">
              <w:rPr>
                <w:rFonts w:cs="Times New Roman"/>
                <w:szCs w:val="24"/>
              </w:rPr>
              <w:t>間接</w:t>
            </w:r>
            <w:r w:rsidR="004A60AC" w:rsidRPr="00E0525D">
              <w:rPr>
                <w:rFonts w:cs="Times New Roman"/>
                <w:szCs w:val="24"/>
              </w:rPr>
              <w:t>材料</w:t>
            </w:r>
          </w:p>
          <w:p w14:paraId="23F71FCE" w14:textId="0981D73F" w:rsidR="009021B8" w:rsidRPr="00E0525D" w:rsidRDefault="009021B8" w:rsidP="009021B8">
            <w:pPr>
              <w:snapToGrid w:val="0"/>
              <w:spacing w:line="20" w:lineRule="atLeast"/>
              <w:jc w:val="both"/>
              <w:rPr>
                <w:rFonts w:cs="Times New Roman"/>
                <w:szCs w:val="24"/>
              </w:rPr>
            </w:pPr>
            <w:r w:rsidRPr="00E0525D">
              <w:rPr>
                <w:rFonts w:cs="Times New Roman" w:hint="eastAsia"/>
                <w:szCs w:val="24"/>
              </w:rPr>
              <w:t>運輸資料</w:t>
            </w:r>
          </w:p>
        </w:tc>
        <w:tc>
          <w:tcPr>
            <w:tcW w:w="1559" w:type="dxa"/>
            <w:vAlign w:val="center"/>
          </w:tcPr>
          <w:p w14:paraId="1771AA49" w14:textId="135DA31B" w:rsidR="004A60AC" w:rsidRPr="00E0525D" w:rsidRDefault="004A60AC" w:rsidP="009021B8">
            <w:pPr>
              <w:snapToGrid w:val="0"/>
              <w:spacing w:line="20" w:lineRule="atLeast"/>
              <w:jc w:val="both"/>
              <w:rPr>
                <w:rFonts w:cs="Times New Roman"/>
                <w:szCs w:val="24"/>
              </w:rPr>
            </w:pPr>
            <w:r w:rsidRPr="00E0525D">
              <w:rPr>
                <w:rFonts w:cs="Times New Roman"/>
                <w:szCs w:val="24"/>
              </w:rPr>
              <w:t>排放係數法</w:t>
            </w:r>
          </w:p>
        </w:tc>
        <w:tc>
          <w:tcPr>
            <w:tcW w:w="3940" w:type="dxa"/>
            <w:vAlign w:val="center"/>
          </w:tcPr>
          <w:p w14:paraId="4157E347" w14:textId="6C75D8D6" w:rsidR="00982C76" w:rsidRPr="00E0525D" w:rsidRDefault="00A1123C" w:rsidP="009021B8">
            <w:pPr>
              <w:snapToGrid w:val="0"/>
              <w:spacing w:line="20" w:lineRule="atLeast"/>
              <w:jc w:val="both"/>
              <w:rPr>
                <w:rFonts w:cs="Times New Roman"/>
                <w:szCs w:val="24"/>
              </w:rPr>
            </w:pPr>
            <w:r w:rsidRPr="00E0525D">
              <w:rPr>
                <w:rFonts w:cs="Times New Roman"/>
                <w:szCs w:val="24"/>
              </w:rPr>
              <w:t>ERP</w:t>
            </w:r>
            <w:r w:rsidRPr="00E0525D">
              <w:rPr>
                <w:rFonts w:cs="Times New Roman"/>
                <w:szCs w:val="24"/>
              </w:rPr>
              <w:t>系統</w:t>
            </w:r>
            <w:r w:rsidR="009021B8" w:rsidRPr="00E0525D">
              <w:rPr>
                <w:rFonts w:cs="Times New Roman" w:hint="eastAsia"/>
                <w:szCs w:val="24"/>
              </w:rPr>
              <w:t>_BOM</w:t>
            </w:r>
            <w:r w:rsidR="009021B8" w:rsidRPr="00E0525D">
              <w:rPr>
                <w:rFonts w:cs="Times New Roman" w:hint="eastAsia"/>
                <w:szCs w:val="24"/>
              </w:rPr>
              <w:t>表</w:t>
            </w:r>
          </w:p>
          <w:p w14:paraId="5439EDC8" w14:textId="1C84C904" w:rsidR="004A60AC" w:rsidRPr="00E0525D" w:rsidRDefault="009021B8" w:rsidP="009021B8">
            <w:pPr>
              <w:snapToGrid w:val="0"/>
              <w:spacing w:line="20" w:lineRule="atLeast"/>
              <w:jc w:val="both"/>
              <w:rPr>
                <w:rFonts w:cs="Times New Roman"/>
                <w:szCs w:val="24"/>
              </w:rPr>
            </w:pPr>
            <w:r w:rsidRPr="00E0525D">
              <w:rPr>
                <w:rFonts w:cs="Times New Roman"/>
                <w:szCs w:val="24"/>
              </w:rPr>
              <w:t>Google</w:t>
            </w:r>
            <w:r w:rsidR="00131E93" w:rsidRPr="00E0525D">
              <w:rPr>
                <w:rFonts w:cs="Times New Roman"/>
                <w:szCs w:val="24"/>
              </w:rPr>
              <w:t xml:space="preserve"> </w:t>
            </w:r>
            <w:r w:rsidR="00131E93" w:rsidRPr="00E0525D">
              <w:rPr>
                <w:rFonts w:cs="Times New Roman" w:hint="eastAsia"/>
                <w:szCs w:val="24"/>
              </w:rPr>
              <w:t>Ma</w:t>
            </w:r>
            <w:r w:rsidR="00131E93" w:rsidRPr="00E0525D">
              <w:rPr>
                <w:rFonts w:cs="Times New Roman"/>
                <w:szCs w:val="24"/>
              </w:rPr>
              <w:t>p</w:t>
            </w:r>
            <w:proofErr w:type="gramStart"/>
            <w:r w:rsidRPr="00E0525D">
              <w:rPr>
                <w:rFonts w:cs="Times New Roman" w:hint="eastAsia"/>
                <w:szCs w:val="24"/>
              </w:rPr>
              <w:t>截圖</w:t>
            </w:r>
            <w:proofErr w:type="gramEnd"/>
          </w:p>
        </w:tc>
        <w:tc>
          <w:tcPr>
            <w:tcW w:w="2014" w:type="dxa"/>
            <w:vAlign w:val="center"/>
          </w:tcPr>
          <w:p w14:paraId="4D96F243" w14:textId="56DB9CDC" w:rsidR="004A60AC" w:rsidRPr="00E0525D" w:rsidRDefault="004A60AC" w:rsidP="009021B8">
            <w:pPr>
              <w:snapToGrid w:val="0"/>
              <w:spacing w:line="20" w:lineRule="atLeast"/>
              <w:rPr>
                <w:rFonts w:cs="Times New Roman"/>
                <w:szCs w:val="24"/>
              </w:rPr>
            </w:pPr>
            <w:r w:rsidRPr="00E0525D">
              <w:rPr>
                <w:rFonts w:cs="Times New Roman"/>
                <w:szCs w:val="24"/>
              </w:rPr>
              <w:t>SimaPro</w:t>
            </w:r>
            <w:r w:rsidR="00F34AA3" w:rsidRPr="00F34AA3">
              <w:rPr>
                <w:rFonts w:cs="Times New Roman"/>
                <w:szCs w:val="24"/>
              </w:rPr>
              <w:t xml:space="preserve"> </w:t>
            </w:r>
            <w:r w:rsidR="00F34AA3" w:rsidRPr="00F34AA3">
              <w:rPr>
                <w:rFonts w:cs="Times New Roman" w:hint="eastAsia"/>
                <w:kern w:val="0"/>
                <w:position w:val="-2"/>
                <w:szCs w:val="24"/>
              </w:rPr>
              <w:t>9.</w:t>
            </w:r>
            <w:r w:rsidR="001F28B5">
              <w:rPr>
                <w:rFonts w:cs="Times New Roman"/>
                <w:kern w:val="0"/>
                <w:position w:val="-2"/>
                <w:szCs w:val="24"/>
              </w:rPr>
              <w:t>6</w:t>
            </w:r>
            <w:r w:rsidR="00F34AA3" w:rsidRPr="00F34AA3">
              <w:rPr>
                <w:rFonts w:cs="Times New Roman" w:hint="eastAsia"/>
                <w:kern w:val="0"/>
                <w:position w:val="-2"/>
                <w:szCs w:val="24"/>
              </w:rPr>
              <w:t>.0.1</w:t>
            </w:r>
          </w:p>
          <w:p w14:paraId="0FC69C5C" w14:textId="7887753C" w:rsidR="009021B8" w:rsidRPr="00E0525D" w:rsidRDefault="00960835" w:rsidP="009021B8">
            <w:pPr>
              <w:snapToGrid w:val="0"/>
              <w:spacing w:line="20" w:lineRule="atLeast"/>
              <w:rPr>
                <w:rFonts w:cs="Times New Roman"/>
                <w:szCs w:val="24"/>
              </w:rPr>
            </w:pPr>
            <w:r w:rsidRPr="00960835">
              <w:rPr>
                <w:rFonts w:cs="Times New Roman" w:hint="eastAsia"/>
                <w:szCs w:val="24"/>
              </w:rPr>
              <w:t>產品碳足跡資訊網</w:t>
            </w:r>
            <w:r w:rsidRPr="00960835">
              <w:rPr>
                <w:rFonts w:cs="Times New Roman" w:hint="eastAsia"/>
                <w:szCs w:val="24"/>
              </w:rPr>
              <w:t>TWEPA</w:t>
            </w:r>
          </w:p>
        </w:tc>
      </w:tr>
      <w:tr w:rsidR="002D39C4" w:rsidRPr="00E0525D" w14:paraId="080612E1" w14:textId="77777777" w:rsidTr="00960835">
        <w:trPr>
          <w:trHeight w:val="281"/>
          <w:jc w:val="center"/>
        </w:trPr>
        <w:tc>
          <w:tcPr>
            <w:tcW w:w="1129" w:type="dxa"/>
            <w:vAlign w:val="center"/>
          </w:tcPr>
          <w:p w14:paraId="3D753375" w14:textId="1CBC77CC" w:rsidR="004A60AC" w:rsidRPr="00E0525D" w:rsidRDefault="004A60AC" w:rsidP="009021B8">
            <w:pPr>
              <w:snapToGrid w:val="0"/>
              <w:spacing w:line="20" w:lineRule="atLeast"/>
              <w:jc w:val="both"/>
              <w:rPr>
                <w:rFonts w:cs="Times New Roman"/>
                <w:szCs w:val="24"/>
              </w:rPr>
            </w:pPr>
            <w:r w:rsidRPr="00E0525D">
              <w:rPr>
                <w:rFonts w:cs="Times New Roman"/>
                <w:szCs w:val="24"/>
              </w:rPr>
              <w:t>製造</w:t>
            </w:r>
          </w:p>
        </w:tc>
        <w:tc>
          <w:tcPr>
            <w:tcW w:w="1418" w:type="dxa"/>
            <w:vAlign w:val="center"/>
          </w:tcPr>
          <w:p w14:paraId="7734955B" w14:textId="2982D294" w:rsidR="004A60AC" w:rsidRPr="00E0525D" w:rsidRDefault="00EF6CB2" w:rsidP="009021B8">
            <w:pPr>
              <w:snapToGrid w:val="0"/>
              <w:spacing w:line="20" w:lineRule="atLeast"/>
              <w:jc w:val="both"/>
              <w:rPr>
                <w:rFonts w:cs="Times New Roman"/>
                <w:szCs w:val="24"/>
              </w:rPr>
            </w:pPr>
            <w:r w:rsidRPr="00E0525D">
              <w:rPr>
                <w:rFonts w:cs="Times New Roman" w:hint="eastAsia"/>
                <w:szCs w:val="24"/>
              </w:rPr>
              <w:t>用電</w:t>
            </w:r>
            <w:r w:rsidR="009021B8" w:rsidRPr="00E0525D">
              <w:rPr>
                <w:rFonts w:cs="Times New Roman" w:hint="eastAsia"/>
                <w:szCs w:val="24"/>
              </w:rPr>
              <w:t>/</w:t>
            </w:r>
            <w:r w:rsidR="009021B8" w:rsidRPr="00E0525D">
              <w:rPr>
                <w:rFonts w:cs="Times New Roman" w:hint="eastAsia"/>
                <w:szCs w:val="24"/>
              </w:rPr>
              <w:t>水</w:t>
            </w:r>
            <w:r w:rsidRPr="00E0525D">
              <w:rPr>
                <w:rFonts w:cs="Times New Roman" w:hint="eastAsia"/>
                <w:szCs w:val="24"/>
              </w:rPr>
              <w:t>量</w:t>
            </w:r>
          </w:p>
          <w:p w14:paraId="63B59767" w14:textId="77777777" w:rsidR="004A60AC" w:rsidRPr="00E0525D" w:rsidRDefault="009021B8" w:rsidP="009021B8">
            <w:pPr>
              <w:snapToGrid w:val="0"/>
              <w:spacing w:line="20" w:lineRule="atLeast"/>
              <w:jc w:val="both"/>
              <w:rPr>
                <w:rFonts w:cs="Times New Roman"/>
                <w:szCs w:val="24"/>
              </w:rPr>
            </w:pPr>
            <w:r w:rsidRPr="00E0525D">
              <w:rPr>
                <w:rFonts w:cs="Times New Roman" w:hint="eastAsia"/>
                <w:szCs w:val="24"/>
              </w:rPr>
              <w:t>製程廢棄物</w:t>
            </w:r>
          </w:p>
          <w:p w14:paraId="1287A7D8" w14:textId="38374C83" w:rsidR="009C770F" w:rsidRPr="00E0525D" w:rsidRDefault="009021B8" w:rsidP="009021B8">
            <w:pPr>
              <w:snapToGrid w:val="0"/>
              <w:spacing w:line="20" w:lineRule="atLeast"/>
              <w:jc w:val="both"/>
              <w:rPr>
                <w:rFonts w:cs="Times New Roman"/>
                <w:szCs w:val="24"/>
              </w:rPr>
            </w:pPr>
            <w:r w:rsidRPr="00E0525D">
              <w:rPr>
                <w:rFonts w:cs="Times New Roman" w:hint="eastAsia"/>
                <w:szCs w:val="24"/>
              </w:rPr>
              <w:t>廢棄運輸</w:t>
            </w:r>
          </w:p>
        </w:tc>
        <w:tc>
          <w:tcPr>
            <w:tcW w:w="1559" w:type="dxa"/>
            <w:vAlign w:val="center"/>
          </w:tcPr>
          <w:p w14:paraId="4C40BF8F" w14:textId="6E341E6F" w:rsidR="004A60AC" w:rsidRPr="00E0525D" w:rsidRDefault="004A60AC" w:rsidP="009021B8">
            <w:pPr>
              <w:snapToGrid w:val="0"/>
              <w:spacing w:line="20" w:lineRule="atLeast"/>
              <w:jc w:val="both"/>
              <w:rPr>
                <w:rFonts w:cs="Times New Roman"/>
                <w:szCs w:val="24"/>
              </w:rPr>
            </w:pPr>
            <w:r w:rsidRPr="00E0525D">
              <w:rPr>
                <w:rFonts w:cs="Times New Roman"/>
                <w:szCs w:val="24"/>
              </w:rPr>
              <w:t>排放係數法</w:t>
            </w:r>
          </w:p>
        </w:tc>
        <w:tc>
          <w:tcPr>
            <w:tcW w:w="3940" w:type="dxa"/>
            <w:vAlign w:val="center"/>
          </w:tcPr>
          <w:p w14:paraId="2EF97025" w14:textId="14671A46" w:rsidR="00805B8C" w:rsidRPr="00E0525D" w:rsidRDefault="00EF6CB2" w:rsidP="009021B8">
            <w:pPr>
              <w:snapToGrid w:val="0"/>
              <w:spacing w:line="20" w:lineRule="atLeast"/>
              <w:rPr>
                <w:rFonts w:cs="Times New Roman"/>
                <w:szCs w:val="24"/>
              </w:rPr>
            </w:pPr>
            <w:r w:rsidRPr="00E0525D">
              <w:rPr>
                <w:rFonts w:cs="Times New Roman" w:hint="eastAsia"/>
                <w:szCs w:val="24"/>
              </w:rPr>
              <w:t>電表資料</w:t>
            </w:r>
          </w:p>
          <w:p w14:paraId="525242E5" w14:textId="127081A6" w:rsidR="00A1123C" w:rsidRPr="00E0525D" w:rsidRDefault="009021B8" w:rsidP="009021B8">
            <w:pPr>
              <w:snapToGrid w:val="0"/>
              <w:spacing w:line="20" w:lineRule="atLeast"/>
              <w:rPr>
                <w:rFonts w:cs="Times New Roman"/>
                <w:szCs w:val="24"/>
              </w:rPr>
            </w:pPr>
            <w:r w:rsidRPr="00E0525D">
              <w:rPr>
                <w:rFonts w:cs="Times New Roman" w:hint="eastAsia"/>
                <w:szCs w:val="24"/>
              </w:rPr>
              <w:t>ISO 14064</w:t>
            </w:r>
            <w:r w:rsidRPr="00E0525D">
              <w:rPr>
                <w:rFonts w:cs="Times New Roman" w:hint="eastAsia"/>
                <w:szCs w:val="24"/>
              </w:rPr>
              <w:t>查證資料</w:t>
            </w:r>
          </w:p>
          <w:p w14:paraId="012A7F3F" w14:textId="2758C080" w:rsidR="009021B8" w:rsidRPr="00E0525D" w:rsidRDefault="006E1E58" w:rsidP="009021B8">
            <w:pPr>
              <w:snapToGrid w:val="0"/>
              <w:spacing w:line="20" w:lineRule="atLeast"/>
              <w:rPr>
                <w:rFonts w:cs="Times New Roman"/>
                <w:szCs w:val="24"/>
              </w:rPr>
            </w:pPr>
            <w:proofErr w:type="gramStart"/>
            <w:r>
              <w:rPr>
                <w:rFonts w:cs="Times New Roman" w:hint="eastAsia"/>
                <w:szCs w:val="24"/>
              </w:rPr>
              <w:t>環境部</w:t>
            </w:r>
            <w:r w:rsidR="009021B8" w:rsidRPr="00E0525D">
              <w:rPr>
                <w:rFonts w:cs="Times New Roman" w:hint="eastAsia"/>
                <w:szCs w:val="24"/>
              </w:rPr>
              <w:t>清運</w:t>
            </w:r>
            <w:proofErr w:type="gramEnd"/>
            <w:r w:rsidR="009021B8" w:rsidRPr="00E0525D">
              <w:rPr>
                <w:rFonts w:cs="Times New Roman" w:hint="eastAsia"/>
                <w:szCs w:val="24"/>
              </w:rPr>
              <w:t>三聯單</w:t>
            </w:r>
            <w:r w:rsidR="009021B8" w:rsidRPr="00E0525D">
              <w:rPr>
                <w:rFonts w:cs="Times New Roman" w:hint="eastAsia"/>
                <w:szCs w:val="24"/>
              </w:rPr>
              <w:t>&amp;</w:t>
            </w:r>
            <w:proofErr w:type="gramStart"/>
            <w:r w:rsidR="009021B8" w:rsidRPr="00E0525D">
              <w:rPr>
                <w:rFonts w:cs="Times New Roman" w:hint="eastAsia"/>
                <w:szCs w:val="24"/>
              </w:rPr>
              <w:t>資收總</w:t>
            </w:r>
            <w:proofErr w:type="gramEnd"/>
            <w:r w:rsidR="009021B8" w:rsidRPr="00E0525D">
              <w:rPr>
                <w:rFonts w:cs="Times New Roman" w:hint="eastAsia"/>
                <w:szCs w:val="24"/>
              </w:rPr>
              <w:t>表</w:t>
            </w:r>
          </w:p>
          <w:p w14:paraId="0FF5D7D7" w14:textId="77777777" w:rsidR="004A60AC" w:rsidRPr="00E0525D" w:rsidRDefault="00A1123C" w:rsidP="009021B8">
            <w:pPr>
              <w:snapToGrid w:val="0"/>
              <w:spacing w:line="20" w:lineRule="atLeast"/>
              <w:rPr>
                <w:rFonts w:cs="Times New Roman"/>
                <w:szCs w:val="24"/>
              </w:rPr>
            </w:pPr>
            <w:r w:rsidRPr="00E0525D">
              <w:rPr>
                <w:rFonts w:cs="Times New Roman"/>
                <w:szCs w:val="24"/>
              </w:rPr>
              <w:t>用水度數</w:t>
            </w:r>
          </w:p>
          <w:p w14:paraId="20C74AFC" w14:textId="35490B02" w:rsidR="009021B8" w:rsidRPr="00E0525D" w:rsidRDefault="00131E93" w:rsidP="009021B8">
            <w:pPr>
              <w:snapToGrid w:val="0"/>
              <w:spacing w:line="20" w:lineRule="atLeast"/>
              <w:rPr>
                <w:rFonts w:cs="Times New Roman"/>
                <w:szCs w:val="24"/>
              </w:rPr>
            </w:pPr>
            <w:r w:rsidRPr="00E0525D">
              <w:rPr>
                <w:rFonts w:cs="Times New Roman"/>
                <w:szCs w:val="24"/>
              </w:rPr>
              <w:t xml:space="preserve">Google </w:t>
            </w:r>
            <w:r w:rsidRPr="00E0525D">
              <w:rPr>
                <w:rFonts w:cs="Times New Roman" w:hint="eastAsia"/>
                <w:szCs w:val="24"/>
              </w:rPr>
              <w:t>Ma</w:t>
            </w:r>
            <w:r w:rsidRPr="00E0525D">
              <w:rPr>
                <w:rFonts w:cs="Times New Roman"/>
                <w:szCs w:val="24"/>
              </w:rPr>
              <w:t>p</w:t>
            </w:r>
            <w:proofErr w:type="gramStart"/>
            <w:r w:rsidRPr="00E0525D">
              <w:rPr>
                <w:rFonts w:cs="Times New Roman" w:hint="eastAsia"/>
                <w:szCs w:val="24"/>
              </w:rPr>
              <w:t>截圖</w:t>
            </w:r>
            <w:proofErr w:type="gramEnd"/>
          </w:p>
        </w:tc>
        <w:tc>
          <w:tcPr>
            <w:tcW w:w="2014" w:type="dxa"/>
            <w:vAlign w:val="center"/>
          </w:tcPr>
          <w:p w14:paraId="5316C8BF" w14:textId="013A8A55" w:rsidR="004A60AC" w:rsidRPr="00E0525D" w:rsidRDefault="001E712D" w:rsidP="009021B8">
            <w:pPr>
              <w:snapToGrid w:val="0"/>
              <w:spacing w:line="20" w:lineRule="atLeast"/>
              <w:rPr>
                <w:rFonts w:cs="Times New Roman"/>
                <w:szCs w:val="24"/>
              </w:rPr>
            </w:pPr>
            <w:r w:rsidRPr="00E0525D">
              <w:rPr>
                <w:rFonts w:cs="Times New Roman"/>
                <w:szCs w:val="24"/>
              </w:rPr>
              <w:t>SimaPro</w:t>
            </w:r>
            <w:r w:rsidR="00F34AA3" w:rsidRPr="00F34AA3">
              <w:rPr>
                <w:rFonts w:cs="Times New Roman"/>
                <w:szCs w:val="24"/>
              </w:rPr>
              <w:t xml:space="preserve"> </w:t>
            </w:r>
            <w:r w:rsidR="00F34AA3" w:rsidRPr="00F34AA3">
              <w:rPr>
                <w:rFonts w:cs="Times New Roman" w:hint="eastAsia"/>
                <w:kern w:val="0"/>
                <w:position w:val="-2"/>
                <w:szCs w:val="24"/>
              </w:rPr>
              <w:t>9.</w:t>
            </w:r>
            <w:r w:rsidR="001F28B5">
              <w:rPr>
                <w:rFonts w:cs="Times New Roman"/>
                <w:kern w:val="0"/>
                <w:position w:val="-2"/>
                <w:szCs w:val="24"/>
              </w:rPr>
              <w:t>6</w:t>
            </w:r>
            <w:r w:rsidR="00F34AA3" w:rsidRPr="00F34AA3">
              <w:rPr>
                <w:rFonts w:cs="Times New Roman" w:hint="eastAsia"/>
                <w:kern w:val="0"/>
                <w:position w:val="-2"/>
                <w:szCs w:val="24"/>
              </w:rPr>
              <w:t>.0.1</w:t>
            </w:r>
          </w:p>
          <w:p w14:paraId="42FD3C7B" w14:textId="28F22237" w:rsidR="009021B8" w:rsidRPr="00E0525D" w:rsidRDefault="0058706D" w:rsidP="009021B8">
            <w:pPr>
              <w:snapToGrid w:val="0"/>
              <w:spacing w:line="20" w:lineRule="atLeast"/>
              <w:rPr>
                <w:rFonts w:cs="Times New Roman"/>
                <w:szCs w:val="24"/>
              </w:rPr>
            </w:pPr>
            <w:r w:rsidRPr="00E0525D">
              <w:rPr>
                <w:rFonts w:cs="Times New Roman" w:hint="eastAsia"/>
                <w:szCs w:val="24"/>
              </w:rPr>
              <w:t>產品碳足跡資訊網</w:t>
            </w:r>
            <w:r w:rsidR="00E3185C" w:rsidRPr="00960835">
              <w:rPr>
                <w:rFonts w:cs="Times New Roman" w:hint="eastAsia"/>
                <w:szCs w:val="24"/>
              </w:rPr>
              <w:t>TWEPA</w:t>
            </w:r>
          </w:p>
        </w:tc>
      </w:tr>
      <w:tr w:rsidR="002D39C4" w:rsidRPr="00E0525D" w14:paraId="4B9DB096" w14:textId="77777777" w:rsidTr="00960835">
        <w:trPr>
          <w:trHeight w:val="281"/>
          <w:jc w:val="center"/>
        </w:trPr>
        <w:tc>
          <w:tcPr>
            <w:tcW w:w="1129" w:type="dxa"/>
            <w:vAlign w:val="center"/>
          </w:tcPr>
          <w:p w14:paraId="184FF9CE" w14:textId="39003FBE" w:rsidR="00A1123C" w:rsidRPr="00E0525D" w:rsidRDefault="00A1123C" w:rsidP="009021B8">
            <w:pPr>
              <w:snapToGrid w:val="0"/>
              <w:spacing w:line="20" w:lineRule="atLeast"/>
              <w:jc w:val="both"/>
              <w:rPr>
                <w:rFonts w:cs="Times New Roman"/>
                <w:szCs w:val="24"/>
              </w:rPr>
            </w:pPr>
            <w:r w:rsidRPr="00E0525D">
              <w:rPr>
                <w:rFonts w:cs="Times New Roman"/>
                <w:szCs w:val="24"/>
              </w:rPr>
              <w:t>運輸</w:t>
            </w:r>
          </w:p>
        </w:tc>
        <w:tc>
          <w:tcPr>
            <w:tcW w:w="1418" w:type="dxa"/>
            <w:vAlign w:val="center"/>
          </w:tcPr>
          <w:p w14:paraId="4F2F146C" w14:textId="4C925834" w:rsidR="00A1123C" w:rsidRPr="00E0525D" w:rsidRDefault="00A1123C" w:rsidP="009021B8">
            <w:pPr>
              <w:snapToGrid w:val="0"/>
              <w:spacing w:line="20" w:lineRule="atLeast"/>
              <w:jc w:val="both"/>
              <w:rPr>
                <w:rFonts w:cs="Times New Roman"/>
                <w:szCs w:val="24"/>
              </w:rPr>
            </w:pPr>
            <w:r w:rsidRPr="00E0525D">
              <w:rPr>
                <w:rFonts w:cs="Times New Roman"/>
                <w:szCs w:val="24"/>
              </w:rPr>
              <w:t>產品運輸</w:t>
            </w:r>
          </w:p>
        </w:tc>
        <w:tc>
          <w:tcPr>
            <w:tcW w:w="1559" w:type="dxa"/>
            <w:vAlign w:val="center"/>
          </w:tcPr>
          <w:p w14:paraId="5C2F631A" w14:textId="4EB5171D" w:rsidR="00A1123C" w:rsidRPr="00E0525D" w:rsidRDefault="00A1123C" w:rsidP="009021B8">
            <w:pPr>
              <w:snapToGrid w:val="0"/>
              <w:spacing w:line="20" w:lineRule="atLeast"/>
              <w:jc w:val="both"/>
              <w:rPr>
                <w:rFonts w:cs="Times New Roman"/>
                <w:szCs w:val="24"/>
              </w:rPr>
            </w:pPr>
            <w:r w:rsidRPr="00E0525D">
              <w:rPr>
                <w:rFonts w:cs="Times New Roman"/>
                <w:szCs w:val="24"/>
              </w:rPr>
              <w:t>排放係數法</w:t>
            </w:r>
          </w:p>
        </w:tc>
        <w:tc>
          <w:tcPr>
            <w:tcW w:w="3940" w:type="dxa"/>
            <w:vAlign w:val="center"/>
          </w:tcPr>
          <w:p w14:paraId="0E14A487" w14:textId="19B0043B" w:rsidR="009021B8" w:rsidRPr="00E0525D" w:rsidRDefault="00A1123C" w:rsidP="009021B8">
            <w:pPr>
              <w:snapToGrid w:val="0"/>
              <w:spacing w:line="20" w:lineRule="atLeast"/>
              <w:rPr>
                <w:rFonts w:cs="Times New Roman"/>
                <w:szCs w:val="24"/>
              </w:rPr>
            </w:pPr>
            <w:r w:rsidRPr="00E0525D">
              <w:rPr>
                <w:rFonts w:cs="Times New Roman"/>
                <w:szCs w:val="24"/>
              </w:rPr>
              <w:t>ERP</w:t>
            </w:r>
            <w:r w:rsidRPr="00E0525D">
              <w:rPr>
                <w:rFonts w:cs="Times New Roman"/>
                <w:szCs w:val="24"/>
              </w:rPr>
              <w:t>系統</w:t>
            </w:r>
            <w:r w:rsidR="009021B8" w:rsidRPr="00E0525D">
              <w:rPr>
                <w:rFonts w:cs="Times New Roman" w:hint="eastAsia"/>
                <w:szCs w:val="24"/>
              </w:rPr>
              <w:t>_</w:t>
            </w:r>
            <w:r w:rsidR="00982C76">
              <w:rPr>
                <w:rFonts w:cs="Times New Roman" w:hint="eastAsia"/>
                <w:szCs w:val="24"/>
              </w:rPr>
              <w:t>進出口資料</w:t>
            </w:r>
          </w:p>
          <w:p w14:paraId="1DE0E513" w14:textId="1DFF20EB" w:rsidR="009021B8" w:rsidRPr="00E0525D" w:rsidRDefault="00131E93" w:rsidP="009021B8">
            <w:pPr>
              <w:snapToGrid w:val="0"/>
              <w:spacing w:line="20" w:lineRule="atLeast"/>
              <w:rPr>
                <w:rFonts w:cs="Times New Roman"/>
                <w:szCs w:val="24"/>
              </w:rPr>
            </w:pPr>
            <w:r w:rsidRPr="00E0525D">
              <w:rPr>
                <w:rFonts w:cs="Times New Roman"/>
                <w:szCs w:val="24"/>
              </w:rPr>
              <w:t xml:space="preserve">Google </w:t>
            </w:r>
            <w:r w:rsidRPr="00E0525D">
              <w:rPr>
                <w:rFonts w:cs="Times New Roman" w:hint="eastAsia"/>
                <w:szCs w:val="24"/>
              </w:rPr>
              <w:t>Ma</w:t>
            </w:r>
            <w:r w:rsidRPr="00E0525D">
              <w:rPr>
                <w:rFonts w:cs="Times New Roman"/>
                <w:szCs w:val="24"/>
              </w:rPr>
              <w:t>p</w:t>
            </w:r>
            <w:proofErr w:type="gramStart"/>
            <w:r w:rsidRPr="00E0525D">
              <w:rPr>
                <w:rFonts w:cs="Times New Roman" w:hint="eastAsia"/>
                <w:szCs w:val="24"/>
              </w:rPr>
              <w:t>截圖</w:t>
            </w:r>
            <w:proofErr w:type="gramEnd"/>
            <w:r w:rsidR="009021B8" w:rsidRPr="00E0525D">
              <w:rPr>
                <w:rFonts w:cs="Times New Roman" w:hint="eastAsia"/>
                <w:szCs w:val="24"/>
              </w:rPr>
              <w:t>&amp;</w:t>
            </w:r>
            <w:r w:rsidR="009021B8" w:rsidRPr="00E0525D">
              <w:rPr>
                <w:szCs w:val="24"/>
              </w:rPr>
              <w:t xml:space="preserve"> </w:t>
            </w:r>
            <w:r w:rsidR="009021B8" w:rsidRPr="00E0525D">
              <w:rPr>
                <w:rFonts w:cs="Times New Roman"/>
                <w:szCs w:val="24"/>
              </w:rPr>
              <w:t xml:space="preserve">ICAO Carbon </w:t>
            </w:r>
          </w:p>
          <w:p w14:paraId="20F9BD8E" w14:textId="63769248" w:rsidR="00A1123C" w:rsidRPr="00E0525D" w:rsidRDefault="009021B8" w:rsidP="009021B8">
            <w:pPr>
              <w:snapToGrid w:val="0"/>
              <w:spacing w:line="20" w:lineRule="atLeast"/>
              <w:rPr>
                <w:rFonts w:cs="Times New Roman"/>
                <w:szCs w:val="24"/>
              </w:rPr>
            </w:pPr>
            <w:r w:rsidRPr="00E0525D">
              <w:rPr>
                <w:rFonts w:cs="Times New Roman"/>
                <w:szCs w:val="24"/>
              </w:rPr>
              <w:t>Emissions Calculator</w:t>
            </w:r>
            <w:r w:rsidR="00AF4FA7" w:rsidRPr="00E0525D">
              <w:rPr>
                <w:rFonts w:cs="Times New Roman" w:hint="eastAsia"/>
                <w:szCs w:val="24"/>
              </w:rPr>
              <w:t>空運計算距離</w:t>
            </w:r>
          </w:p>
        </w:tc>
        <w:tc>
          <w:tcPr>
            <w:tcW w:w="2014" w:type="dxa"/>
            <w:vAlign w:val="center"/>
          </w:tcPr>
          <w:p w14:paraId="27E9B3A6" w14:textId="60E446CE" w:rsidR="00A1123C" w:rsidRPr="00E0525D" w:rsidRDefault="00A1123C" w:rsidP="009021B8">
            <w:pPr>
              <w:snapToGrid w:val="0"/>
              <w:spacing w:line="20" w:lineRule="atLeast"/>
              <w:rPr>
                <w:rFonts w:cs="Times New Roman"/>
                <w:szCs w:val="24"/>
              </w:rPr>
            </w:pPr>
            <w:r w:rsidRPr="00E0525D">
              <w:rPr>
                <w:rFonts w:cs="Times New Roman"/>
                <w:szCs w:val="24"/>
              </w:rPr>
              <w:t>SimaPro</w:t>
            </w:r>
            <w:r w:rsidR="00F34AA3" w:rsidRPr="00F34AA3">
              <w:rPr>
                <w:rFonts w:cs="Times New Roman"/>
                <w:szCs w:val="24"/>
              </w:rPr>
              <w:t xml:space="preserve"> </w:t>
            </w:r>
            <w:r w:rsidR="00F34AA3" w:rsidRPr="00F34AA3">
              <w:rPr>
                <w:rFonts w:cs="Times New Roman" w:hint="eastAsia"/>
                <w:kern w:val="0"/>
                <w:position w:val="-2"/>
                <w:szCs w:val="24"/>
              </w:rPr>
              <w:t>9.</w:t>
            </w:r>
            <w:r w:rsidR="001F28B5">
              <w:rPr>
                <w:rFonts w:cs="Times New Roman"/>
                <w:kern w:val="0"/>
                <w:position w:val="-2"/>
                <w:szCs w:val="24"/>
              </w:rPr>
              <w:t>6</w:t>
            </w:r>
            <w:r w:rsidR="00F34AA3" w:rsidRPr="00F34AA3">
              <w:rPr>
                <w:rFonts w:cs="Times New Roman" w:hint="eastAsia"/>
                <w:kern w:val="0"/>
                <w:position w:val="-2"/>
                <w:szCs w:val="24"/>
              </w:rPr>
              <w:t>.0.1</w:t>
            </w:r>
          </w:p>
        </w:tc>
      </w:tr>
      <w:tr w:rsidR="002D39C4" w:rsidRPr="00E0525D" w14:paraId="1EE33035" w14:textId="77777777" w:rsidTr="00960835">
        <w:trPr>
          <w:trHeight w:val="281"/>
          <w:jc w:val="center"/>
        </w:trPr>
        <w:tc>
          <w:tcPr>
            <w:tcW w:w="1129" w:type="dxa"/>
            <w:vAlign w:val="center"/>
          </w:tcPr>
          <w:p w14:paraId="0B159D98" w14:textId="65E53EC4" w:rsidR="00A1123C" w:rsidRPr="00E0525D" w:rsidRDefault="00A1123C" w:rsidP="009021B8">
            <w:pPr>
              <w:snapToGrid w:val="0"/>
              <w:spacing w:line="20" w:lineRule="atLeast"/>
              <w:jc w:val="both"/>
              <w:rPr>
                <w:rFonts w:cs="Times New Roman"/>
                <w:szCs w:val="24"/>
              </w:rPr>
            </w:pPr>
            <w:r w:rsidRPr="00E0525D">
              <w:rPr>
                <w:rFonts w:cs="Times New Roman"/>
                <w:szCs w:val="24"/>
              </w:rPr>
              <w:t>使用</w:t>
            </w:r>
          </w:p>
        </w:tc>
        <w:tc>
          <w:tcPr>
            <w:tcW w:w="1418" w:type="dxa"/>
            <w:vAlign w:val="center"/>
          </w:tcPr>
          <w:p w14:paraId="574B8797" w14:textId="3B5C2BF3" w:rsidR="00A1123C" w:rsidRPr="00E0525D" w:rsidRDefault="00A1123C" w:rsidP="009021B8">
            <w:pPr>
              <w:snapToGrid w:val="0"/>
              <w:spacing w:line="20" w:lineRule="atLeast"/>
              <w:jc w:val="both"/>
              <w:rPr>
                <w:rFonts w:cs="Times New Roman"/>
                <w:szCs w:val="24"/>
              </w:rPr>
            </w:pPr>
            <w:r w:rsidRPr="00E0525D">
              <w:rPr>
                <w:rFonts w:cs="Times New Roman"/>
                <w:szCs w:val="24"/>
              </w:rPr>
              <w:t>銷售產品的使用</w:t>
            </w:r>
          </w:p>
        </w:tc>
        <w:tc>
          <w:tcPr>
            <w:tcW w:w="1559" w:type="dxa"/>
            <w:vAlign w:val="center"/>
          </w:tcPr>
          <w:p w14:paraId="079D8E9D" w14:textId="4CC60DB3" w:rsidR="00A1123C" w:rsidRPr="00E0525D" w:rsidRDefault="00A1123C" w:rsidP="009021B8">
            <w:pPr>
              <w:snapToGrid w:val="0"/>
              <w:spacing w:line="20" w:lineRule="atLeast"/>
              <w:jc w:val="both"/>
              <w:rPr>
                <w:rFonts w:cs="Times New Roman"/>
                <w:szCs w:val="24"/>
              </w:rPr>
            </w:pPr>
            <w:r w:rsidRPr="00E0525D">
              <w:rPr>
                <w:rFonts w:cs="Times New Roman"/>
                <w:szCs w:val="24"/>
              </w:rPr>
              <w:t>排放係數法</w:t>
            </w:r>
          </w:p>
        </w:tc>
        <w:tc>
          <w:tcPr>
            <w:tcW w:w="3940" w:type="dxa"/>
            <w:vAlign w:val="center"/>
          </w:tcPr>
          <w:p w14:paraId="4274DFF2" w14:textId="1BFE4A71" w:rsidR="00A1123C" w:rsidRPr="00E0525D" w:rsidRDefault="0001265D" w:rsidP="009021B8">
            <w:pPr>
              <w:snapToGrid w:val="0"/>
              <w:spacing w:line="20" w:lineRule="atLeast"/>
              <w:jc w:val="both"/>
              <w:rPr>
                <w:rFonts w:cs="Times New Roman"/>
                <w:szCs w:val="24"/>
              </w:rPr>
            </w:pPr>
            <w:r w:rsidRPr="00E0525D">
              <w:rPr>
                <w:rFonts w:cs="Times New Roman"/>
                <w:szCs w:val="24"/>
              </w:rPr>
              <w:t>假設</w:t>
            </w:r>
            <w:r w:rsidR="009021B8" w:rsidRPr="00E0525D">
              <w:rPr>
                <w:rFonts w:cs="Times New Roman"/>
                <w:szCs w:val="24"/>
              </w:rPr>
              <w:t>情境</w:t>
            </w:r>
            <w:r w:rsidR="009021B8" w:rsidRPr="00E0525D">
              <w:rPr>
                <w:rFonts w:cs="Times New Roman" w:hint="eastAsia"/>
                <w:szCs w:val="24"/>
              </w:rPr>
              <w:t>公式</w:t>
            </w:r>
          </w:p>
        </w:tc>
        <w:tc>
          <w:tcPr>
            <w:tcW w:w="2014" w:type="dxa"/>
            <w:vAlign w:val="center"/>
          </w:tcPr>
          <w:p w14:paraId="506FA560" w14:textId="4EA2F11A" w:rsidR="00A1123C" w:rsidRDefault="001E712D" w:rsidP="009021B8">
            <w:pPr>
              <w:snapToGrid w:val="0"/>
              <w:spacing w:line="20" w:lineRule="atLeast"/>
              <w:rPr>
                <w:rFonts w:cs="Times New Roman"/>
                <w:szCs w:val="24"/>
              </w:rPr>
            </w:pPr>
            <w:r w:rsidRPr="00E0525D">
              <w:rPr>
                <w:rFonts w:cs="Times New Roman"/>
                <w:szCs w:val="24"/>
              </w:rPr>
              <w:t>SimaPro</w:t>
            </w:r>
            <w:r w:rsidR="00F34AA3" w:rsidRPr="00F34AA3">
              <w:rPr>
                <w:rFonts w:cs="Times New Roman"/>
                <w:szCs w:val="24"/>
              </w:rPr>
              <w:t xml:space="preserve"> </w:t>
            </w:r>
            <w:r w:rsidR="00F34AA3" w:rsidRPr="00F34AA3">
              <w:rPr>
                <w:rFonts w:cs="Times New Roman" w:hint="eastAsia"/>
                <w:kern w:val="0"/>
                <w:position w:val="-2"/>
                <w:szCs w:val="24"/>
              </w:rPr>
              <w:t>9.</w:t>
            </w:r>
            <w:r w:rsidR="001F28B5">
              <w:rPr>
                <w:rFonts w:cs="Times New Roman"/>
                <w:kern w:val="0"/>
                <w:position w:val="-2"/>
                <w:szCs w:val="24"/>
              </w:rPr>
              <w:t>6</w:t>
            </w:r>
            <w:r w:rsidR="00F34AA3" w:rsidRPr="00F34AA3">
              <w:rPr>
                <w:rFonts w:cs="Times New Roman" w:hint="eastAsia"/>
                <w:kern w:val="0"/>
                <w:position w:val="-2"/>
                <w:szCs w:val="24"/>
              </w:rPr>
              <w:t>.0.1</w:t>
            </w:r>
          </w:p>
          <w:p w14:paraId="18C028A0" w14:textId="662823BF" w:rsidR="00980372" w:rsidRPr="00E0525D" w:rsidRDefault="00980372" w:rsidP="009021B8">
            <w:pPr>
              <w:snapToGrid w:val="0"/>
              <w:spacing w:line="20" w:lineRule="atLeast"/>
              <w:rPr>
                <w:rFonts w:cs="Times New Roman"/>
                <w:szCs w:val="24"/>
              </w:rPr>
            </w:pPr>
            <w:r w:rsidRPr="00E0525D">
              <w:rPr>
                <w:rFonts w:cs="Times New Roman" w:hint="eastAsia"/>
                <w:szCs w:val="24"/>
              </w:rPr>
              <w:t>產品碳足跡資訊網</w:t>
            </w:r>
            <w:r w:rsidRPr="00960835">
              <w:rPr>
                <w:rFonts w:cs="Times New Roman" w:hint="eastAsia"/>
                <w:szCs w:val="24"/>
              </w:rPr>
              <w:t>TWEPA</w:t>
            </w:r>
          </w:p>
        </w:tc>
      </w:tr>
      <w:tr w:rsidR="00A1123C" w:rsidRPr="00E0525D" w14:paraId="4639B636" w14:textId="77777777" w:rsidTr="00960835">
        <w:trPr>
          <w:trHeight w:val="129"/>
          <w:jc w:val="center"/>
        </w:trPr>
        <w:tc>
          <w:tcPr>
            <w:tcW w:w="1129" w:type="dxa"/>
            <w:vAlign w:val="center"/>
          </w:tcPr>
          <w:p w14:paraId="4BFFAAC7" w14:textId="1237174E" w:rsidR="00A1123C" w:rsidRPr="00E0525D" w:rsidRDefault="00A1123C" w:rsidP="009021B8">
            <w:pPr>
              <w:snapToGrid w:val="0"/>
              <w:spacing w:line="20" w:lineRule="atLeast"/>
              <w:jc w:val="both"/>
              <w:rPr>
                <w:rFonts w:cs="Times New Roman"/>
                <w:szCs w:val="24"/>
              </w:rPr>
            </w:pPr>
            <w:r w:rsidRPr="00E0525D">
              <w:rPr>
                <w:rFonts w:cs="Times New Roman"/>
                <w:szCs w:val="24"/>
              </w:rPr>
              <w:t>廢棄物</w:t>
            </w:r>
          </w:p>
        </w:tc>
        <w:tc>
          <w:tcPr>
            <w:tcW w:w="1418" w:type="dxa"/>
            <w:vAlign w:val="center"/>
          </w:tcPr>
          <w:p w14:paraId="3C3FBB13" w14:textId="20BAD5DD" w:rsidR="00A1123C" w:rsidRPr="00E0525D" w:rsidRDefault="00EF6CB2" w:rsidP="009021B8">
            <w:pPr>
              <w:snapToGrid w:val="0"/>
              <w:spacing w:line="20" w:lineRule="atLeast"/>
              <w:jc w:val="both"/>
              <w:rPr>
                <w:rFonts w:cs="Times New Roman"/>
                <w:szCs w:val="24"/>
              </w:rPr>
            </w:pPr>
            <w:r w:rsidRPr="00E0525D">
              <w:rPr>
                <w:rFonts w:cs="Times New Roman"/>
                <w:szCs w:val="24"/>
              </w:rPr>
              <w:t>產品使用</w:t>
            </w:r>
            <w:r w:rsidRPr="00E0525D">
              <w:rPr>
                <w:rFonts w:cs="Times New Roman" w:hint="eastAsia"/>
                <w:szCs w:val="24"/>
              </w:rPr>
              <w:t>後的</w:t>
            </w:r>
            <w:r w:rsidR="00A1123C" w:rsidRPr="00E0525D">
              <w:rPr>
                <w:rFonts w:cs="Times New Roman"/>
                <w:szCs w:val="24"/>
              </w:rPr>
              <w:t>廢棄</w:t>
            </w:r>
            <w:r w:rsidRPr="00E0525D">
              <w:rPr>
                <w:rFonts w:cs="Times New Roman" w:hint="eastAsia"/>
                <w:szCs w:val="24"/>
              </w:rPr>
              <w:t>處置</w:t>
            </w:r>
          </w:p>
        </w:tc>
        <w:tc>
          <w:tcPr>
            <w:tcW w:w="1559" w:type="dxa"/>
            <w:vAlign w:val="center"/>
          </w:tcPr>
          <w:p w14:paraId="13AE7E7E" w14:textId="5960CD02" w:rsidR="00A1123C" w:rsidRPr="00E0525D" w:rsidRDefault="00A1123C" w:rsidP="009021B8">
            <w:pPr>
              <w:snapToGrid w:val="0"/>
              <w:spacing w:line="20" w:lineRule="atLeast"/>
              <w:jc w:val="both"/>
              <w:rPr>
                <w:rFonts w:cs="Times New Roman"/>
                <w:szCs w:val="24"/>
              </w:rPr>
            </w:pPr>
            <w:r w:rsidRPr="00E0525D">
              <w:rPr>
                <w:rFonts w:cs="Times New Roman"/>
                <w:szCs w:val="24"/>
              </w:rPr>
              <w:t>排放係數法</w:t>
            </w:r>
          </w:p>
        </w:tc>
        <w:tc>
          <w:tcPr>
            <w:tcW w:w="3940" w:type="dxa"/>
            <w:vAlign w:val="center"/>
          </w:tcPr>
          <w:p w14:paraId="28376DD5" w14:textId="780BC919" w:rsidR="00A1123C" w:rsidRPr="00E0525D" w:rsidRDefault="009021B8" w:rsidP="009021B8">
            <w:pPr>
              <w:snapToGrid w:val="0"/>
              <w:spacing w:line="20" w:lineRule="atLeast"/>
              <w:jc w:val="both"/>
              <w:rPr>
                <w:rFonts w:cs="Times New Roman"/>
                <w:szCs w:val="24"/>
              </w:rPr>
            </w:pPr>
            <w:r w:rsidRPr="00E0525D">
              <w:rPr>
                <w:rFonts w:cs="Times New Roman" w:hint="eastAsia"/>
                <w:szCs w:val="24"/>
              </w:rPr>
              <w:t>各國回收率報告</w:t>
            </w:r>
          </w:p>
        </w:tc>
        <w:tc>
          <w:tcPr>
            <w:tcW w:w="2014" w:type="dxa"/>
            <w:vAlign w:val="center"/>
          </w:tcPr>
          <w:p w14:paraId="70A00701" w14:textId="7FC5F5E8" w:rsidR="00A1123C" w:rsidRPr="00E0525D" w:rsidRDefault="001E712D" w:rsidP="009021B8">
            <w:pPr>
              <w:snapToGrid w:val="0"/>
              <w:spacing w:line="20" w:lineRule="atLeast"/>
              <w:rPr>
                <w:rFonts w:cs="Times New Roman"/>
                <w:szCs w:val="24"/>
              </w:rPr>
            </w:pPr>
            <w:r w:rsidRPr="00E0525D">
              <w:rPr>
                <w:rFonts w:cs="Times New Roman"/>
                <w:szCs w:val="24"/>
              </w:rPr>
              <w:t>SimaPro</w:t>
            </w:r>
            <w:r w:rsidR="00F34AA3" w:rsidRPr="00F34AA3">
              <w:rPr>
                <w:rFonts w:cs="Times New Roman"/>
                <w:szCs w:val="24"/>
              </w:rPr>
              <w:t xml:space="preserve"> </w:t>
            </w:r>
            <w:r w:rsidR="001F28B5">
              <w:rPr>
                <w:rFonts w:cs="Times New Roman" w:hint="eastAsia"/>
                <w:kern w:val="0"/>
                <w:position w:val="-2"/>
                <w:szCs w:val="24"/>
              </w:rPr>
              <w:t>9.6.0.1</w:t>
            </w:r>
          </w:p>
        </w:tc>
      </w:tr>
    </w:tbl>
    <w:p w14:paraId="1281AC87" w14:textId="77777777" w:rsidR="0002309E" w:rsidRDefault="0002309E" w:rsidP="0002309E"/>
    <w:p w14:paraId="02007350" w14:textId="5E2A295D" w:rsidR="00AC326E" w:rsidRPr="00EE0BA6" w:rsidRDefault="00EE0BA6" w:rsidP="00EE0BA6">
      <w:pPr>
        <w:pStyle w:val="a3"/>
        <w:spacing w:line="20" w:lineRule="atLeast"/>
        <w:jc w:val="left"/>
        <w:rPr>
          <w:rFonts w:ascii="Times New Roman" w:eastAsia="標楷體" w:hAnsi="Times New Roman"/>
        </w:rPr>
      </w:pPr>
      <w:bookmarkStart w:id="81" w:name="_Toc197963303"/>
      <w:r>
        <w:rPr>
          <w:rFonts w:ascii="Times New Roman" w:eastAsia="標楷體" w:hAnsi="Times New Roman"/>
        </w:rPr>
        <w:t>4.</w:t>
      </w:r>
      <w:r>
        <w:rPr>
          <w:rFonts w:ascii="Times New Roman" w:eastAsia="標楷體" w:hAnsi="Times New Roman" w:hint="eastAsia"/>
        </w:rPr>
        <w:t>2</w:t>
      </w:r>
      <w:r w:rsidRPr="00EE0BA6">
        <w:rPr>
          <w:rFonts w:ascii="Times New Roman" w:eastAsia="標楷體" w:hAnsi="Times New Roman" w:hint="eastAsia"/>
        </w:rPr>
        <w:t>考量的溫室氣體種類</w:t>
      </w:r>
      <w:bookmarkEnd w:id="81"/>
    </w:p>
    <w:p w14:paraId="7883D553" w14:textId="7DC5E641" w:rsidR="0079316E" w:rsidRDefault="00AB5760" w:rsidP="0079316E">
      <w:pPr>
        <w:spacing w:line="20" w:lineRule="atLeast"/>
        <w:ind w:firstLine="480"/>
        <w:jc w:val="both"/>
        <w:rPr>
          <w:rFonts w:cs="Times New Roman"/>
          <w:kern w:val="0"/>
          <w:position w:val="-2"/>
          <w:szCs w:val="26"/>
        </w:rPr>
      </w:pPr>
      <w:r w:rsidRPr="00E0525D">
        <w:rPr>
          <w:rFonts w:cs="Times New Roman" w:hint="eastAsia"/>
          <w:kern w:val="0"/>
          <w:position w:val="-2"/>
          <w:szCs w:val="26"/>
        </w:rPr>
        <w:t>本公司考量</w:t>
      </w:r>
      <w:r w:rsidR="00126876" w:rsidRPr="00BB5F82">
        <w:rPr>
          <w:rFonts w:cs="Times New Roman" w:hint="eastAsia"/>
          <w:kern w:val="0"/>
          <w:position w:val="-2"/>
          <w:szCs w:val="26"/>
        </w:rPr>
        <w:t>蒙特</w:t>
      </w:r>
      <w:proofErr w:type="gramStart"/>
      <w:r w:rsidR="00126876" w:rsidRPr="00BB5F82">
        <w:rPr>
          <w:rFonts w:cs="Times New Roman" w:hint="eastAsia"/>
          <w:kern w:val="0"/>
          <w:position w:val="-2"/>
          <w:szCs w:val="26"/>
        </w:rPr>
        <w:t>婁</w:t>
      </w:r>
      <w:proofErr w:type="gramEnd"/>
      <w:r w:rsidR="00126876" w:rsidRPr="00BB5F82">
        <w:rPr>
          <w:rFonts w:cs="Times New Roman" w:hint="eastAsia"/>
          <w:kern w:val="0"/>
          <w:position w:val="-2"/>
          <w:szCs w:val="26"/>
        </w:rPr>
        <w:t>議定書所管制的物質</w:t>
      </w:r>
      <w:r w:rsidRPr="00E0525D">
        <w:rPr>
          <w:rFonts w:cs="Times New Roman" w:hint="eastAsia"/>
          <w:kern w:val="0"/>
          <w:position w:val="-2"/>
          <w:szCs w:val="26"/>
        </w:rPr>
        <w:t>盤查的</w:t>
      </w:r>
      <w:r w:rsidRPr="00AB5760">
        <w:rPr>
          <w:rFonts w:cs="Times New Roman" w:hint="eastAsia"/>
          <w:kern w:val="0"/>
          <w:position w:val="-2"/>
          <w:szCs w:val="26"/>
        </w:rPr>
        <w:t>重要</w:t>
      </w:r>
      <w:r w:rsidRPr="00E0525D">
        <w:rPr>
          <w:rFonts w:cs="Times New Roman" w:hint="eastAsia"/>
          <w:kern w:val="0"/>
          <w:position w:val="-2"/>
          <w:szCs w:val="26"/>
        </w:rPr>
        <w:t>溫室氣體範圍</w:t>
      </w:r>
      <w:r w:rsidR="00412D52" w:rsidRPr="00AB5760">
        <w:rPr>
          <w:rFonts w:cs="Times New Roman" w:hint="eastAsia"/>
          <w:kern w:val="0"/>
          <w:position w:val="-2"/>
          <w:szCs w:val="26"/>
        </w:rPr>
        <w:t>包括：水蒸氣</w:t>
      </w:r>
      <w:r w:rsidR="00412D52" w:rsidRPr="00AB5760">
        <w:rPr>
          <w:rFonts w:cs="Times New Roman" w:hint="eastAsia"/>
          <w:kern w:val="0"/>
          <w:position w:val="-2"/>
          <w:szCs w:val="26"/>
        </w:rPr>
        <w:t>(H2O)</w:t>
      </w:r>
      <w:r w:rsidR="00412D52" w:rsidRPr="00AB5760">
        <w:rPr>
          <w:rFonts w:cs="Times New Roman" w:hint="eastAsia"/>
          <w:kern w:val="0"/>
          <w:position w:val="-2"/>
          <w:szCs w:val="26"/>
        </w:rPr>
        <w:t>、臭氧</w:t>
      </w:r>
      <w:r w:rsidR="00412D52" w:rsidRPr="00AB5760">
        <w:rPr>
          <w:rFonts w:cs="Times New Roman" w:hint="eastAsia"/>
          <w:kern w:val="0"/>
          <w:position w:val="-2"/>
          <w:szCs w:val="26"/>
        </w:rPr>
        <w:t>(O3)</w:t>
      </w:r>
      <w:r w:rsidR="00412D52" w:rsidRPr="00AB5760">
        <w:rPr>
          <w:rFonts w:cs="Times New Roman" w:hint="eastAsia"/>
          <w:kern w:val="0"/>
          <w:position w:val="-2"/>
          <w:szCs w:val="26"/>
        </w:rPr>
        <w:t>、二氧化碳</w:t>
      </w:r>
      <w:r w:rsidR="00412D52" w:rsidRPr="00AB5760">
        <w:rPr>
          <w:rFonts w:cs="Times New Roman" w:hint="eastAsia"/>
          <w:kern w:val="0"/>
          <w:position w:val="-2"/>
          <w:szCs w:val="26"/>
        </w:rPr>
        <w:t>(CO2)</w:t>
      </w:r>
      <w:r w:rsidR="00412D52" w:rsidRPr="00AB5760">
        <w:rPr>
          <w:rFonts w:cs="Times New Roman" w:hint="eastAsia"/>
          <w:kern w:val="0"/>
          <w:position w:val="-2"/>
          <w:szCs w:val="26"/>
        </w:rPr>
        <w:t>、氧化亞氮</w:t>
      </w:r>
      <w:r w:rsidR="00412D52" w:rsidRPr="00AB5760">
        <w:rPr>
          <w:rFonts w:cs="Times New Roman" w:hint="eastAsia"/>
          <w:kern w:val="0"/>
          <w:position w:val="-2"/>
          <w:szCs w:val="26"/>
        </w:rPr>
        <w:t>(N2O)</w:t>
      </w:r>
      <w:r w:rsidR="00412D52" w:rsidRPr="00AB5760">
        <w:rPr>
          <w:rFonts w:cs="Times New Roman" w:hint="eastAsia"/>
          <w:kern w:val="0"/>
          <w:position w:val="-2"/>
          <w:szCs w:val="26"/>
        </w:rPr>
        <w:t>、甲烷</w:t>
      </w:r>
      <w:r w:rsidR="00412D52" w:rsidRPr="00AB5760">
        <w:rPr>
          <w:rFonts w:cs="Times New Roman" w:hint="eastAsia"/>
          <w:kern w:val="0"/>
          <w:position w:val="-2"/>
          <w:szCs w:val="26"/>
        </w:rPr>
        <w:t>(CH4)</w:t>
      </w:r>
      <w:r w:rsidR="00412D52" w:rsidRPr="00AB5760">
        <w:rPr>
          <w:rFonts w:cs="Times New Roman" w:hint="eastAsia"/>
          <w:kern w:val="0"/>
          <w:position w:val="-2"/>
          <w:szCs w:val="26"/>
        </w:rPr>
        <w:t>、氫氟氯碳化物類</w:t>
      </w:r>
      <w:r w:rsidR="00412D52" w:rsidRPr="00AB5760">
        <w:rPr>
          <w:rFonts w:cs="Times New Roman" w:hint="eastAsia"/>
          <w:kern w:val="0"/>
          <w:position w:val="-2"/>
          <w:szCs w:val="26"/>
        </w:rPr>
        <w:t>(CFCs</w:t>
      </w:r>
      <w:r w:rsidR="00412D52" w:rsidRPr="00AB5760">
        <w:rPr>
          <w:rFonts w:cs="Times New Roman" w:hint="eastAsia"/>
          <w:kern w:val="0"/>
          <w:position w:val="-2"/>
          <w:szCs w:val="26"/>
        </w:rPr>
        <w:t>，</w:t>
      </w:r>
      <w:r w:rsidR="00412D52" w:rsidRPr="00AB5760">
        <w:rPr>
          <w:rFonts w:cs="Times New Roman" w:hint="eastAsia"/>
          <w:kern w:val="0"/>
          <w:position w:val="-2"/>
          <w:szCs w:val="26"/>
        </w:rPr>
        <w:t>HFCs</w:t>
      </w:r>
      <w:r w:rsidR="00412D52" w:rsidRPr="00AB5760">
        <w:rPr>
          <w:rFonts w:cs="Times New Roman" w:hint="eastAsia"/>
          <w:kern w:val="0"/>
          <w:position w:val="-2"/>
          <w:szCs w:val="26"/>
        </w:rPr>
        <w:t>，</w:t>
      </w:r>
      <w:r w:rsidR="00412D52" w:rsidRPr="00AB5760">
        <w:rPr>
          <w:rFonts w:cs="Times New Roman" w:hint="eastAsia"/>
          <w:kern w:val="0"/>
          <w:position w:val="-2"/>
          <w:szCs w:val="26"/>
        </w:rPr>
        <w:t>HCFCs)</w:t>
      </w:r>
      <w:r w:rsidR="00412D52" w:rsidRPr="00AB5760">
        <w:rPr>
          <w:rFonts w:cs="Times New Roman" w:hint="eastAsia"/>
          <w:kern w:val="0"/>
          <w:position w:val="-2"/>
          <w:szCs w:val="26"/>
        </w:rPr>
        <w:t>、全氟碳化物</w:t>
      </w:r>
      <w:r w:rsidR="00412D52" w:rsidRPr="00AB5760">
        <w:rPr>
          <w:rFonts w:cs="Times New Roman" w:hint="eastAsia"/>
          <w:kern w:val="0"/>
          <w:position w:val="-2"/>
          <w:szCs w:val="26"/>
        </w:rPr>
        <w:t>(PFCs)</w:t>
      </w:r>
      <w:r w:rsidR="00412D52" w:rsidRPr="00AB5760">
        <w:rPr>
          <w:rFonts w:cs="Times New Roman" w:hint="eastAsia"/>
          <w:kern w:val="0"/>
          <w:position w:val="-2"/>
          <w:szCs w:val="26"/>
        </w:rPr>
        <w:t>及六氟化硫</w:t>
      </w:r>
      <w:r w:rsidR="00412D52" w:rsidRPr="00AB5760">
        <w:rPr>
          <w:rFonts w:cs="Times New Roman" w:hint="eastAsia"/>
          <w:kern w:val="0"/>
          <w:position w:val="-2"/>
          <w:szCs w:val="26"/>
        </w:rPr>
        <w:t>(SF6)</w:t>
      </w:r>
      <w:r w:rsidR="00426DC7" w:rsidRPr="00426DC7">
        <w:rPr>
          <w:rFonts w:cs="Times New Roman" w:hint="eastAsia"/>
          <w:kern w:val="0"/>
          <w:position w:val="-2"/>
          <w:szCs w:val="26"/>
        </w:rPr>
        <w:t xml:space="preserve"> </w:t>
      </w:r>
      <w:r w:rsidR="00426DC7" w:rsidRPr="00AB5760">
        <w:rPr>
          <w:rFonts w:cs="Times New Roman" w:hint="eastAsia"/>
          <w:kern w:val="0"/>
          <w:position w:val="-2"/>
          <w:szCs w:val="26"/>
        </w:rPr>
        <w:t>及三氟化氮</w:t>
      </w:r>
      <w:r w:rsidR="00426DC7" w:rsidRPr="00AB5760">
        <w:rPr>
          <w:rFonts w:cs="Times New Roman" w:hint="eastAsia"/>
          <w:kern w:val="0"/>
          <w:position w:val="-2"/>
          <w:szCs w:val="26"/>
        </w:rPr>
        <w:t>(NF3)</w:t>
      </w:r>
      <w:r w:rsidR="00040DF2">
        <w:rPr>
          <w:rFonts w:cs="Times New Roman" w:hint="eastAsia"/>
          <w:kern w:val="0"/>
          <w:position w:val="-2"/>
          <w:szCs w:val="26"/>
        </w:rPr>
        <w:t>、</w:t>
      </w:r>
      <w:r w:rsidR="00040DF2" w:rsidRPr="004B34DA">
        <w:rPr>
          <w:rFonts w:cs="Times New Roman" w:hint="eastAsia"/>
          <w:kern w:val="0"/>
          <w:position w:val="-2"/>
          <w:szCs w:val="26"/>
        </w:rPr>
        <w:t>碳氫化合物</w:t>
      </w:r>
      <w:r w:rsidR="00412D52" w:rsidRPr="00AB5760">
        <w:rPr>
          <w:rFonts w:cs="Times New Roman" w:hint="eastAsia"/>
          <w:kern w:val="0"/>
          <w:position w:val="-2"/>
          <w:szCs w:val="26"/>
        </w:rPr>
        <w:t>等，這些溫室氣體有些是環境中自然生成，有些是人為活動所產生</w:t>
      </w:r>
      <w:r w:rsidR="00787D22">
        <w:rPr>
          <w:rFonts w:cs="Times New Roman" w:hint="eastAsia"/>
          <w:kern w:val="0"/>
          <w:position w:val="-2"/>
          <w:szCs w:val="26"/>
        </w:rPr>
        <w:t>，</w:t>
      </w:r>
      <w:r w:rsidR="00412D52" w:rsidRPr="00AB5760">
        <w:rPr>
          <w:rFonts w:cs="Times New Roman" w:hint="eastAsia"/>
          <w:kern w:val="0"/>
          <w:position w:val="-2"/>
          <w:szCs w:val="26"/>
        </w:rPr>
        <w:t>上述</w:t>
      </w:r>
      <w:r w:rsidR="0079316E" w:rsidRPr="00E0525D">
        <w:rPr>
          <w:rFonts w:cs="Times New Roman" w:hint="eastAsia"/>
          <w:kern w:val="0"/>
          <w:position w:val="-2"/>
          <w:szCs w:val="26"/>
        </w:rPr>
        <w:t>溫室氣體</w:t>
      </w:r>
      <w:r w:rsidR="004F5629">
        <w:rPr>
          <w:rFonts w:cs="Times New Roman" w:hint="eastAsia"/>
          <w:kern w:val="0"/>
          <w:position w:val="-2"/>
          <w:szCs w:val="26"/>
        </w:rPr>
        <w:t>納入盤查中</w:t>
      </w:r>
      <w:r w:rsidR="0079316E" w:rsidRPr="00E0525D">
        <w:rPr>
          <w:rFonts w:cs="Times New Roman" w:hint="eastAsia"/>
          <w:kern w:val="0"/>
          <w:position w:val="-2"/>
          <w:szCs w:val="26"/>
        </w:rPr>
        <w:t>。</w:t>
      </w:r>
    </w:p>
    <w:p w14:paraId="51170D87" w14:textId="749BC6B6" w:rsidR="00412D52" w:rsidRPr="0079316E" w:rsidRDefault="00412D52" w:rsidP="00AB5760">
      <w:pPr>
        <w:spacing w:line="20" w:lineRule="atLeast"/>
        <w:ind w:firstLine="480"/>
        <w:jc w:val="both"/>
        <w:rPr>
          <w:rFonts w:cs="Times New Roman"/>
          <w:kern w:val="0"/>
          <w:position w:val="-2"/>
          <w:szCs w:val="26"/>
        </w:rPr>
      </w:pPr>
    </w:p>
    <w:p w14:paraId="5FF7619B" w14:textId="77777777" w:rsidR="00763CF9" w:rsidRPr="00E0525D" w:rsidRDefault="00763CF9">
      <w:pPr>
        <w:widowControl/>
        <w:rPr>
          <w:rFonts w:cs="Times New Roman"/>
          <w:kern w:val="0"/>
          <w:position w:val="-2"/>
          <w:szCs w:val="26"/>
        </w:rPr>
      </w:pPr>
      <w:r w:rsidRPr="00E0525D">
        <w:rPr>
          <w:rFonts w:cs="Times New Roman"/>
          <w:kern w:val="0"/>
          <w:position w:val="-2"/>
          <w:szCs w:val="26"/>
        </w:rPr>
        <w:br w:type="page"/>
      </w:r>
    </w:p>
    <w:p w14:paraId="48AC7369" w14:textId="77777777" w:rsidR="00AC326E" w:rsidRPr="00692303" w:rsidRDefault="00AC326E" w:rsidP="00AC326E">
      <w:pPr>
        <w:spacing w:line="20" w:lineRule="atLeast"/>
        <w:ind w:firstLine="480"/>
        <w:jc w:val="both"/>
        <w:rPr>
          <w:rFonts w:cs="Times New Roman"/>
          <w:kern w:val="0"/>
          <w:position w:val="-2"/>
          <w:sz w:val="26"/>
          <w:szCs w:val="26"/>
        </w:rPr>
      </w:pPr>
    </w:p>
    <w:p w14:paraId="3D54FB60" w14:textId="0313CC8E" w:rsidR="001A000E" w:rsidRPr="00BB4FCE" w:rsidRDefault="00EE0BA6" w:rsidP="00BD4BC3">
      <w:pPr>
        <w:pStyle w:val="a3"/>
        <w:spacing w:line="20" w:lineRule="atLeast"/>
        <w:jc w:val="left"/>
        <w:rPr>
          <w:rFonts w:ascii="Times New Roman" w:eastAsia="標楷體" w:hAnsi="Times New Roman"/>
          <w:color w:val="FF0000"/>
        </w:rPr>
      </w:pPr>
      <w:bookmarkStart w:id="82" w:name="_Toc197963304"/>
      <w:r>
        <w:rPr>
          <w:rFonts w:ascii="Times New Roman" w:eastAsia="標楷體" w:hAnsi="Times New Roman"/>
        </w:rPr>
        <w:t>4.</w:t>
      </w:r>
      <w:r>
        <w:rPr>
          <w:rFonts w:ascii="Times New Roman" w:eastAsia="標楷體" w:hAnsi="Times New Roman" w:hint="eastAsia"/>
        </w:rPr>
        <w:t>3</w:t>
      </w:r>
      <w:r w:rsidR="001A000E" w:rsidRPr="006E5DB3">
        <w:rPr>
          <w:rFonts w:ascii="Times New Roman" w:eastAsia="標楷體" w:hAnsi="Times New Roman" w:hint="eastAsia"/>
        </w:rPr>
        <w:t>計算方法及流程說明</w:t>
      </w:r>
      <w:bookmarkEnd w:id="76"/>
      <w:bookmarkEnd w:id="77"/>
      <w:bookmarkEnd w:id="82"/>
    </w:p>
    <w:p w14:paraId="003C5A56" w14:textId="2C349735" w:rsidR="00483971" w:rsidRPr="00E0525D" w:rsidRDefault="004F479F" w:rsidP="00AF4FA7">
      <w:pPr>
        <w:spacing w:line="20" w:lineRule="atLeast"/>
        <w:ind w:firstLineChars="200" w:firstLine="480"/>
        <w:jc w:val="both"/>
        <w:rPr>
          <w:rFonts w:cs="Times New Roman"/>
          <w:szCs w:val="24"/>
        </w:rPr>
      </w:pPr>
      <w:r w:rsidRPr="00E0525D">
        <w:rPr>
          <w:rFonts w:cs="Times New Roman" w:hint="eastAsia"/>
          <w:szCs w:val="24"/>
        </w:rPr>
        <w:t>功能</w:t>
      </w:r>
      <w:r w:rsidR="00483971" w:rsidRPr="00E0525D">
        <w:rPr>
          <w:rFonts w:cs="Times New Roman"/>
          <w:szCs w:val="24"/>
        </w:rPr>
        <w:t>單位之設定為</w:t>
      </w:r>
      <w:r w:rsidR="00AF4FA7" w:rsidRPr="00E0525D">
        <w:rPr>
          <w:rFonts w:cs="Times New Roman"/>
          <w:szCs w:val="24"/>
        </w:rPr>
        <w:t>1</w:t>
      </w:r>
      <w:r w:rsidR="00391838" w:rsidRPr="00E0525D">
        <w:rPr>
          <w:rFonts w:cs="Times New Roman"/>
          <w:szCs w:val="24"/>
        </w:rPr>
        <w:t>台</w:t>
      </w:r>
      <w:r w:rsidR="00331197" w:rsidRPr="00331197">
        <w:rPr>
          <w:rFonts w:cs="Times New Roman"/>
          <w:szCs w:val="24"/>
        </w:rPr>
        <w:t>{</w:t>
      </w:r>
      <w:r w:rsidR="00331197" w:rsidRPr="00331197">
        <w:rPr>
          <w:rFonts w:cs="Times New Roman"/>
          <w:szCs w:val="24"/>
          <w:highlight w:val="yellow"/>
        </w:rPr>
        <w:t>{</w:t>
      </w:r>
      <w:proofErr w:type="spellStart"/>
      <w:r w:rsidR="00331197" w:rsidRPr="00331197">
        <w:rPr>
          <w:rFonts w:cs="Times New Roman"/>
          <w:szCs w:val="24"/>
          <w:highlight w:val="yellow"/>
        </w:rPr>
        <w:t>product_name</w:t>
      </w:r>
      <w:proofErr w:type="spellEnd"/>
      <w:r w:rsidR="00331197" w:rsidRPr="00331197">
        <w:rPr>
          <w:rFonts w:cs="Times New Roman"/>
          <w:szCs w:val="24"/>
          <w:highlight w:val="yellow"/>
        </w:rPr>
        <w:t>}}</w:t>
      </w:r>
      <w:r w:rsidR="00483971" w:rsidRPr="00E0525D">
        <w:rPr>
          <w:rFonts w:cs="Times New Roman"/>
          <w:szCs w:val="24"/>
        </w:rPr>
        <w:t>，依照本公司</w:t>
      </w:r>
      <w:r w:rsidR="0084569F">
        <w:rPr>
          <w:rFonts w:cs="Times New Roman" w:hint="eastAsia"/>
          <w:szCs w:val="24"/>
        </w:rPr>
        <w:t>標的</w:t>
      </w:r>
      <w:r w:rsidR="00483971" w:rsidRPr="00E0525D">
        <w:rPr>
          <w:rFonts w:cs="Times New Roman"/>
          <w:szCs w:val="24"/>
        </w:rPr>
        <w:t>產品生命週期</w:t>
      </w:r>
      <w:r w:rsidR="00483971" w:rsidRPr="00E0525D">
        <w:rPr>
          <w:rFonts w:cs="Times New Roman"/>
          <w:szCs w:val="24"/>
        </w:rPr>
        <w:t>(</w:t>
      </w:r>
      <w:r w:rsidR="00483971" w:rsidRPr="00E0525D">
        <w:rPr>
          <w:rFonts w:cs="Times New Roman"/>
          <w:szCs w:val="24"/>
        </w:rPr>
        <w:t>搖籃到</w:t>
      </w:r>
      <w:r w:rsidR="00D8332C" w:rsidRPr="00E0525D">
        <w:rPr>
          <w:rFonts w:cs="Times New Roman"/>
          <w:szCs w:val="24"/>
        </w:rPr>
        <w:t>墳墓</w:t>
      </w:r>
      <w:r w:rsidR="00483971" w:rsidRPr="00E0525D">
        <w:rPr>
          <w:rFonts w:cs="Times New Roman"/>
          <w:szCs w:val="24"/>
        </w:rPr>
        <w:t>(Cradle to G</w:t>
      </w:r>
      <w:r w:rsidR="00D8332C" w:rsidRPr="00E0525D">
        <w:rPr>
          <w:rFonts w:cs="Times New Roman"/>
          <w:szCs w:val="24"/>
        </w:rPr>
        <w:t>r</w:t>
      </w:r>
      <w:r w:rsidR="00483971" w:rsidRPr="00E0525D">
        <w:rPr>
          <w:rFonts w:cs="Times New Roman"/>
          <w:szCs w:val="24"/>
        </w:rPr>
        <w:t>a</w:t>
      </w:r>
      <w:r w:rsidR="00D8332C" w:rsidRPr="00E0525D">
        <w:rPr>
          <w:rFonts w:cs="Times New Roman"/>
          <w:szCs w:val="24"/>
        </w:rPr>
        <w:t>v</w:t>
      </w:r>
      <w:r w:rsidR="00483971" w:rsidRPr="00E0525D">
        <w:rPr>
          <w:rFonts w:cs="Times New Roman"/>
          <w:szCs w:val="24"/>
        </w:rPr>
        <w:t>e))</w:t>
      </w:r>
      <w:r w:rsidR="00483971" w:rsidRPr="00E0525D">
        <w:rPr>
          <w:rFonts w:cs="Times New Roman"/>
          <w:szCs w:val="24"/>
        </w:rPr>
        <w:t>內涵蓋的資料，分類並統計出其活動數據。產品</w:t>
      </w:r>
      <w:r w:rsidR="00F83258" w:rsidRPr="00E0525D">
        <w:rPr>
          <w:rFonts w:cs="Times New Roman"/>
          <w:szCs w:val="24"/>
        </w:rPr>
        <w:t>碳</w:t>
      </w:r>
      <w:r w:rsidR="00483971" w:rsidRPr="00E0525D">
        <w:rPr>
          <w:rFonts w:cs="Times New Roman"/>
          <w:szCs w:val="24"/>
        </w:rPr>
        <w:t>足跡評估方法步驟為：</w:t>
      </w:r>
    </w:p>
    <w:p w14:paraId="3DA1EE54" w14:textId="77777777" w:rsidR="004E2FB0" w:rsidRPr="00E0525D" w:rsidRDefault="00483971" w:rsidP="004E2FB0">
      <w:pPr>
        <w:pStyle w:val="a9"/>
        <w:numPr>
          <w:ilvl w:val="0"/>
          <w:numId w:val="27"/>
        </w:numPr>
        <w:spacing w:line="20" w:lineRule="atLeast"/>
        <w:ind w:leftChars="100" w:left="720"/>
        <w:jc w:val="both"/>
        <w:rPr>
          <w:rFonts w:cs="Times New Roman"/>
          <w:kern w:val="0"/>
          <w:position w:val="-2"/>
          <w:szCs w:val="24"/>
        </w:rPr>
      </w:pPr>
      <w:r w:rsidRPr="00E0525D">
        <w:rPr>
          <w:rFonts w:cs="Times New Roman"/>
          <w:kern w:val="0"/>
          <w:position w:val="-2"/>
          <w:szCs w:val="24"/>
        </w:rPr>
        <w:t>區分出該產品活動數據</w:t>
      </w:r>
    </w:p>
    <w:p w14:paraId="218443ED" w14:textId="4B8B64AC" w:rsidR="00483971" w:rsidRPr="00E0525D" w:rsidRDefault="00483971" w:rsidP="004E2FB0">
      <w:pPr>
        <w:pStyle w:val="a9"/>
        <w:spacing w:line="20" w:lineRule="atLeast"/>
        <w:ind w:leftChars="0" w:left="720"/>
        <w:jc w:val="both"/>
        <w:rPr>
          <w:rFonts w:cs="Times New Roman"/>
          <w:kern w:val="0"/>
          <w:position w:val="-2"/>
          <w:szCs w:val="24"/>
        </w:rPr>
      </w:pPr>
      <w:r w:rsidRPr="00E0525D">
        <w:rPr>
          <w:rFonts w:cs="Times New Roman"/>
          <w:kern w:val="0"/>
          <w:position w:val="-2"/>
          <w:szCs w:val="24"/>
        </w:rPr>
        <w:t>該產品活動數據</w:t>
      </w:r>
      <w:r w:rsidRPr="00E0525D">
        <w:rPr>
          <w:rFonts w:cs="Times New Roman"/>
          <w:kern w:val="0"/>
          <w:position w:val="-2"/>
          <w:szCs w:val="24"/>
        </w:rPr>
        <w:t xml:space="preserve"> = </w:t>
      </w:r>
      <w:r w:rsidRPr="00E0525D">
        <w:rPr>
          <w:rFonts w:cs="Times New Roman"/>
          <w:kern w:val="0"/>
          <w:position w:val="-2"/>
          <w:szCs w:val="24"/>
        </w:rPr>
        <w:t>盤查期間總活動數據</w:t>
      </w:r>
      <w:r w:rsidRPr="00E0525D">
        <w:rPr>
          <w:rFonts w:cs="Times New Roman"/>
          <w:kern w:val="0"/>
          <w:position w:val="-2"/>
          <w:szCs w:val="24"/>
        </w:rPr>
        <w:t xml:space="preserve"> × </w:t>
      </w:r>
      <w:r w:rsidRPr="00E0525D">
        <w:rPr>
          <w:rFonts w:cs="Times New Roman"/>
          <w:kern w:val="0"/>
          <w:position w:val="-2"/>
          <w:szCs w:val="24"/>
        </w:rPr>
        <w:t>分配比例</w:t>
      </w:r>
      <w:r w:rsidRPr="00E0525D">
        <w:rPr>
          <w:rFonts w:cs="Times New Roman"/>
          <w:kern w:val="0"/>
          <w:position w:val="-2"/>
          <w:szCs w:val="24"/>
        </w:rPr>
        <w:t>(3.6</w:t>
      </w:r>
      <w:r w:rsidRPr="00E0525D">
        <w:rPr>
          <w:rFonts w:cs="Times New Roman"/>
          <w:kern w:val="0"/>
          <w:position w:val="-2"/>
          <w:szCs w:val="24"/>
        </w:rPr>
        <w:t>節</w:t>
      </w:r>
      <w:r w:rsidRPr="00E0525D">
        <w:rPr>
          <w:rFonts w:cs="Times New Roman"/>
          <w:kern w:val="0"/>
          <w:position w:val="-2"/>
          <w:szCs w:val="24"/>
        </w:rPr>
        <w:t>)</w:t>
      </w:r>
    </w:p>
    <w:p w14:paraId="716389ED" w14:textId="11A018CE" w:rsidR="00CE78C1" w:rsidRPr="00E0525D" w:rsidRDefault="00483971" w:rsidP="00CE78C1">
      <w:pPr>
        <w:pStyle w:val="a9"/>
        <w:numPr>
          <w:ilvl w:val="0"/>
          <w:numId w:val="27"/>
        </w:numPr>
        <w:spacing w:line="20" w:lineRule="atLeast"/>
        <w:ind w:leftChars="100" w:left="720"/>
        <w:jc w:val="both"/>
        <w:rPr>
          <w:rFonts w:cs="Times New Roman"/>
          <w:kern w:val="0"/>
          <w:position w:val="-2"/>
          <w:szCs w:val="24"/>
        </w:rPr>
      </w:pPr>
      <w:r w:rsidRPr="00E0525D">
        <w:rPr>
          <w:rFonts w:cs="Times New Roman"/>
          <w:kern w:val="0"/>
          <w:position w:val="-2"/>
          <w:szCs w:val="24"/>
        </w:rPr>
        <w:t>分配到每</w:t>
      </w:r>
      <w:r w:rsidR="00391838" w:rsidRPr="00E0525D">
        <w:rPr>
          <w:rFonts w:cs="Times New Roman"/>
          <w:kern w:val="0"/>
          <w:position w:val="-2"/>
          <w:szCs w:val="24"/>
        </w:rPr>
        <w:t>一台</w:t>
      </w:r>
      <w:r w:rsidRPr="00E0525D">
        <w:rPr>
          <w:rFonts w:cs="Times New Roman"/>
          <w:kern w:val="0"/>
          <w:position w:val="-2"/>
          <w:szCs w:val="24"/>
        </w:rPr>
        <w:t>產品上</w:t>
      </w:r>
    </w:p>
    <w:p w14:paraId="353C3BF9" w14:textId="06EE72DB" w:rsidR="00BB4FCE" w:rsidRPr="00BB4FCE" w:rsidRDefault="00483971" w:rsidP="00BB4FCE">
      <w:pPr>
        <w:pStyle w:val="a9"/>
        <w:spacing w:line="20" w:lineRule="atLeast"/>
        <w:ind w:leftChars="0" w:left="720"/>
        <w:jc w:val="both"/>
        <w:rPr>
          <w:rFonts w:cs="Times New Roman"/>
          <w:sz w:val="32"/>
          <w:szCs w:val="24"/>
        </w:rPr>
      </w:pPr>
      <w:r w:rsidRPr="00E0525D">
        <w:rPr>
          <w:rFonts w:cs="Times New Roman"/>
          <w:kern w:val="0"/>
          <w:position w:val="-2"/>
          <w:szCs w:val="24"/>
        </w:rPr>
        <w:t>產品</w:t>
      </w:r>
      <w:r w:rsidR="00F83258" w:rsidRPr="00E0525D">
        <w:rPr>
          <w:rFonts w:cs="Times New Roman"/>
          <w:kern w:val="0"/>
          <w:position w:val="-2"/>
          <w:szCs w:val="24"/>
        </w:rPr>
        <w:t>碳</w:t>
      </w:r>
      <w:r w:rsidRPr="00E0525D">
        <w:rPr>
          <w:rFonts w:cs="Times New Roman"/>
          <w:kern w:val="0"/>
          <w:position w:val="-2"/>
          <w:szCs w:val="24"/>
        </w:rPr>
        <w:t>足跡量</w:t>
      </w:r>
      <w:r w:rsidRPr="00E0525D">
        <w:rPr>
          <w:rFonts w:cs="Times New Roman"/>
          <w:kern w:val="0"/>
          <w:position w:val="-2"/>
          <w:szCs w:val="24"/>
        </w:rPr>
        <w:t xml:space="preserve"> </w:t>
      </w:r>
      <w:bookmarkStart w:id="83" w:name="OLE_LINK15"/>
      <w:bookmarkStart w:id="84" w:name="OLE_LINK16"/>
      <w:bookmarkStart w:id="85" w:name="OLE_LINK17"/>
      <w:bookmarkStart w:id="86" w:name="OLE_LINK30"/>
      <w:bookmarkStart w:id="87" w:name="OLE_LINK31"/>
      <w:r w:rsidRPr="00E0525D">
        <w:rPr>
          <w:rFonts w:cs="Times New Roman"/>
          <w:kern w:val="0"/>
          <w:position w:val="-2"/>
          <w:szCs w:val="24"/>
        </w:rPr>
        <w:t xml:space="preserve">= </w:t>
      </w:r>
      <m:oMath>
        <m:f>
          <m:fPr>
            <m:ctrlPr>
              <w:rPr>
                <w:rFonts w:ascii="Cambria Math" w:hAnsi="Cambria Math" w:cs="Times New Roman"/>
                <w:sz w:val="32"/>
                <w:szCs w:val="24"/>
              </w:rPr>
            </m:ctrlPr>
          </m:fPr>
          <m:num>
            <m:r>
              <m:rPr>
                <m:sty m:val="p"/>
              </m:rPr>
              <w:rPr>
                <w:rFonts w:ascii="Cambria Math" w:hAnsi="Cambria Math" w:cs="Times New Roman"/>
                <w:sz w:val="32"/>
                <w:szCs w:val="24"/>
              </w:rPr>
              <m:t>該產品活動數據</m:t>
            </m:r>
            <m:r>
              <m:rPr>
                <m:sty m:val="p"/>
              </m:rPr>
              <w:rPr>
                <w:rFonts w:ascii="Cambria Math" w:hAnsi="Cambria Math" w:cs="Times New Roman"/>
                <w:sz w:val="32"/>
                <w:szCs w:val="24"/>
              </w:rPr>
              <m:t>×</m:t>
            </m:r>
            <m:r>
              <m:rPr>
                <m:sty m:val="p"/>
              </m:rPr>
              <w:rPr>
                <w:rFonts w:ascii="Cambria Math" w:hAnsi="Cambria Math" w:cs="Times New Roman"/>
                <w:sz w:val="32"/>
                <w:szCs w:val="24"/>
              </w:rPr>
              <m:t>碳足跡係數</m:t>
            </m:r>
          </m:num>
          <m:den>
            <m:r>
              <m:rPr>
                <m:sty m:val="p"/>
              </m:rPr>
              <w:rPr>
                <w:rFonts w:ascii="Cambria Math" w:hAnsi="Cambria Math" w:cs="Times New Roman"/>
                <w:sz w:val="32"/>
                <w:szCs w:val="24"/>
              </w:rPr>
              <m:t>該產品盤查期間總生產台數</m:t>
            </m:r>
          </m:den>
        </m:f>
      </m:oMath>
      <w:bookmarkEnd w:id="83"/>
      <w:bookmarkEnd w:id="84"/>
      <w:bookmarkEnd w:id="85"/>
      <w:bookmarkEnd w:id="86"/>
      <w:bookmarkEnd w:id="87"/>
    </w:p>
    <w:p w14:paraId="59F62470" w14:textId="1A09ECEE" w:rsidR="00BB4FCE" w:rsidRDefault="00483971" w:rsidP="00BB4FCE">
      <w:pPr>
        <w:pStyle w:val="a9"/>
        <w:spacing w:line="20" w:lineRule="atLeast"/>
        <w:ind w:leftChars="0" w:left="720"/>
        <w:jc w:val="both"/>
        <w:rPr>
          <w:rFonts w:cs="Times New Roman"/>
          <w:kern w:val="0"/>
          <w:position w:val="-2"/>
          <w:szCs w:val="24"/>
        </w:rPr>
      </w:pPr>
      <w:r w:rsidRPr="00E0525D">
        <w:rPr>
          <w:rFonts w:cs="Times New Roman"/>
          <w:kern w:val="0"/>
          <w:position w:val="-2"/>
          <w:szCs w:val="24"/>
        </w:rPr>
        <w:t>其中，</w:t>
      </w:r>
    </w:p>
    <w:p w14:paraId="06DB2CB8" w14:textId="67026A87" w:rsidR="00DC1642" w:rsidRDefault="00B626CE" w:rsidP="00DC1642">
      <w:pPr>
        <w:pStyle w:val="a9"/>
        <w:spacing w:line="20" w:lineRule="atLeast"/>
        <w:ind w:leftChars="0" w:left="720"/>
        <w:jc w:val="both"/>
        <w:rPr>
          <w:rFonts w:cs="Times New Roman"/>
          <w:kern w:val="0"/>
          <w:position w:val="-2"/>
          <w:szCs w:val="24"/>
        </w:rPr>
      </w:pPr>
      <w:r>
        <w:rPr>
          <w:rFonts w:cs="Times New Roman" w:hint="eastAsia"/>
          <w:kern w:val="0"/>
          <w:position w:val="-2"/>
          <w:szCs w:val="24"/>
        </w:rPr>
        <w:t>直接材料</w:t>
      </w:r>
      <w:r w:rsidR="00DC1642">
        <w:rPr>
          <w:rFonts w:cs="Times New Roman" w:hint="eastAsia"/>
          <w:kern w:val="0"/>
          <w:position w:val="-2"/>
          <w:szCs w:val="24"/>
        </w:rPr>
        <w:t>碳</w:t>
      </w:r>
      <w:r w:rsidR="00DC1642" w:rsidRPr="00E0525D">
        <w:rPr>
          <w:rFonts w:cs="Times New Roman"/>
          <w:kern w:val="0"/>
          <w:position w:val="-2"/>
          <w:szCs w:val="24"/>
        </w:rPr>
        <w:t>足跡量</w:t>
      </w:r>
    </w:p>
    <w:p w14:paraId="62BDB168" w14:textId="732D4A1E" w:rsidR="00B626CE" w:rsidRPr="00F3764D" w:rsidRDefault="00F3764D" w:rsidP="006E5DB3">
      <w:pPr>
        <w:pStyle w:val="a9"/>
        <w:spacing w:line="20" w:lineRule="atLeast"/>
        <w:ind w:leftChars="0" w:left="720" w:firstLine="240"/>
        <w:jc w:val="both"/>
        <w:rPr>
          <w:rFonts w:cs="Times New Roman"/>
          <w:kern w:val="0"/>
          <w:position w:val="-2"/>
          <w:szCs w:val="24"/>
        </w:rPr>
      </w:pPr>
      <w:r w:rsidRPr="00E0525D">
        <w:rPr>
          <w:rFonts w:cs="Times New Roman"/>
          <w:kern w:val="0"/>
          <w:position w:val="-2"/>
          <w:szCs w:val="24"/>
        </w:rPr>
        <w:t xml:space="preserve">= </w:t>
      </w:r>
      <w:r w:rsidRPr="00E0525D">
        <w:rPr>
          <w:rFonts w:cs="Times New Roman"/>
          <w:kern w:val="0"/>
          <w:position w:val="-2"/>
          <w:szCs w:val="24"/>
        </w:rPr>
        <w:t>該</w:t>
      </w:r>
      <w:r>
        <w:rPr>
          <w:rFonts w:cs="Times New Roman" w:hint="eastAsia"/>
          <w:kern w:val="0"/>
          <w:position w:val="-2"/>
          <w:szCs w:val="24"/>
        </w:rPr>
        <w:t>零件重量</w:t>
      </w:r>
      <w:r w:rsidRPr="00E0525D">
        <w:rPr>
          <w:rFonts w:cs="Times New Roman"/>
          <w:kern w:val="0"/>
          <w:position w:val="-2"/>
          <w:szCs w:val="24"/>
        </w:rPr>
        <w:t xml:space="preserve"> × </w:t>
      </w:r>
      <w:r w:rsidR="00DA614B">
        <w:rPr>
          <w:rFonts w:cs="Times New Roman" w:hint="eastAsia"/>
          <w:kern w:val="0"/>
          <w:position w:val="-2"/>
          <w:szCs w:val="24"/>
        </w:rPr>
        <w:t>數量</w:t>
      </w:r>
      <w:r w:rsidRPr="00E0525D">
        <w:rPr>
          <w:rFonts w:cs="Times New Roman"/>
          <w:kern w:val="0"/>
          <w:position w:val="-2"/>
          <w:szCs w:val="24"/>
        </w:rPr>
        <w:t xml:space="preserve"> × </w:t>
      </w:r>
      <w:r w:rsidR="00DA614B">
        <w:rPr>
          <w:rFonts w:cs="Times New Roman" w:hint="eastAsia"/>
          <w:kern w:val="0"/>
          <w:position w:val="-2"/>
          <w:szCs w:val="24"/>
        </w:rPr>
        <w:t>碳足跡</w:t>
      </w:r>
      <w:r w:rsidRPr="00E0525D">
        <w:rPr>
          <w:rFonts w:cs="Times New Roman"/>
          <w:kern w:val="0"/>
          <w:position w:val="-2"/>
          <w:szCs w:val="24"/>
        </w:rPr>
        <w:t>排放係數</w:t>
      </w:r>
    </w:p>
    <w:p w14:paraId="5FB40C0A" w14:textId="037628A8" w:rsidR="00DC1642" w:rsidRDefault="00B626CE" w:rsidP="00DC1642">
      <w:pPr>
        <w:pStyle w:val="a9"/>
        <w:spacing w:line="20" w:lineRule="atLeast"/>
        <w:ind w:leftChars="0" w:left="720"/>
        <w:jc w:val="both"/>
        <w:rPr>
          <w:rFonts w:cs="Times New Roman"/>
          <w:kern w:val="0"/>
          <w:position w:val="-2"/>
          <w:szCs w:val="24"/>
        </w:rPr>
      </w:pPr>
      <w:r>
        <w:rPr>
          <w:rFonts w:cs="Times New Roman" w:hint="eastAsia"/>
          <w:kern w:val="0"/>
          <w:position w:val="-2"/>
          <w:szCs w:val="24"/>
        </w:rPr>
        <w:t>間接材料</w:t>
      </w:r>
      <w:r w:rsidR="00DC1642">
        <w:rPr>
          <w:rFonts w:cs="Times New Roman" w:hint="eastAsia"/>
          <w:kern w:val="0"/>
          <w:position w:val="-2"/>
          <w:szCs w:val="24"/>
        </w:rPr>
        <w:t>碳</w:t>
      </w:r>
      <w:r w:rsidR="00DC1642" w:rsidRPr="00E0525D">
        <w:rPr>
          <w:rFonts w:cs="Times New Roman"/>
          <w:kern w:val="0"/>
          <w:position w:val="-2"/>
          <w:szCs w:val="24"/>
        </w:rPr>
        <w:t>足跡量</w:t>
      </w:r>
    </w:p>
    <w:p w14:paraId="09D3366A" w14:textId="2A82A3E4" w:rsidR="00DC1642" w:rsidRPr="00840165" w:rsidRDefault="00DA614B" w:rsidP="006E5DB3">
      <w:pPr>
        <w:pStyle w:val="a9"/>
        <w:spacing w:line="20" w:lineRule="atLeast"/>
        <w:ind w:leftChars="0" w:firstLine="480"/>
        <w:jc w:val="both"/>
        <w:rPr>
          <w:rFonts w:cs="Times New Roman"/>
          <w:kern w:val="0"/>
          <w:position w:val="-2"/>
          <w:szCs w:val="24"/>
        </w:rPr>
      </w:pPr>
      <w:r w:rsidRPr="00E0525D">
        <w:rPr>
          <w:rFonts w:cs="Times New Roman"/>
          <w:kern w:val="0"/>
          <w:position w:val="-2"/>
          <w:szCs w:val="24"/>
        </w:rPr>
        <w:t xml:space="preserve">= </w:t>
      </w:r>
      <w:r w:rsidRPr="00E0525D">
        <w:rPr>
          <w:rFonts w:cs="Times New Roman"/>
          <w:kern w:val="0"/>
          <w:position w:val="-2"/>
          <w:szCs w:val="24"/>
        </w:rPr>
        <w:t>該</w:t>
      </w:r>
      <w:r>
        <w:rPr>
          <w:rFonts w:cs="Times New Roman" w:hint="eastAsia"/>
          <w:kern w:val="0"/>
          <w:position w:val="-2"/>
          <w:szCs w:val="24"/>
        </w:rPr>
        <w:t>零件重量</w:t>
      </w:r>
      <w:r w:rsidRPr="00E0525D">
        <w:rPr>
          <w:rFonts w:cs="Times New Roman"/>
          <w:kern w:val="0"/>
          <w:position w:val="-2"/>
          <w:szCs w:val="24"/>
        </w:rPr>
        <w:t xml:space="preserve"> × </w:t>
      </w:r>
      <w:r>
        <w:rPr>
          <w:rFonts w:cs="Times New Roman" w:hint="eastAsia"/>
          <w:kern w:val="0"/>
          <w:position w:val="-2"/>
          <w:szCs w:val="24"/>
        </w:rPr>
        <w:t>數量</w:t>
      </w:r>
      <w:r w:rsidRPr="00E0525D">
        <w:rPr>
          <w:rFonts w:cs="Times New Roman"/>
          <w:kern w:val="0"/>
          <w:position w:val="-2"/>
          <w:szCs w:val="24"/>
        </w:rPr>
        <w:t xml:space="preserve"> ×</w:t>
      </w:r>
      <w:r w:rsidR="004C7CA1">
        <w:rPr>
          <w:rFonts w:cs="Times New Roman" w:hint="eastAsia"/>
          <w:kern w:val="0"/>
          <w:position w:val="-2"/>
          <w:szCs w:val="24"/>
        </w:rPr>
        <w:t xml:space="preserve"> </w:t>
      </w:r>
      <w:r w:rsidR="004C7CA1">
        <w:rPr>
          <w:rFonts w:cs="Times New Roman" w:hint="eastAsia"/>
          <w:kern w:val="0"/>
          <w:position w:val="-2"/>
          <w:szCs w:val="24"/>
        </w:rPr>
        <w:t>工時分配</w:t>
      </w:r>
      <w:r w:rsidR="004C7CA1">
        <w:rPr>
          <w:rFonts w:cs="Times New Roman" w:hint="eastAsia"/>
          <w:kern w:val="0"/>
          <w:position w:val="-2"/>
          <w:szCs w:val="24"/>
        </w:rPr>
        <w:t xml:space="preserve"> </w:t>
      </w:r>
      <w:r w:rsidR="005D0118">
        <w:rPr>
          <w:rFonts w:ascii="標楷體" w:hAnsi="標楷體" w:cs="Times New Roman" w:hint="eastAsia"/>
          <w:kern w:val="0"/>
          <w:position w:val="-2"/>
          <w:szCs w:val="24"/>
        </w:rPr>
        <w:t xml:space="preserve">÷ </w:t>
      </w:r>
      <w:r w:rsidR="005D0118" w:rsidRPr="005D0118">
        <w:rPr>
          <w:rFonts w:ascii="標楷體" w:hAnsi="標楷體" w:cs="Times New Roman" w:hint="eastAsia"/>
          <w:kern w:val="0"/>
          <w:position w:val="-2"/>
          <w:szCs w:val="24"/>
        </w:rPr>
        <w:t>產品總生產數</w:t>
      </w:r>
      <w:r w:rsidR="005D0118">
        <w:rPr>
          <w:rFonts w:ascii="標楷體" w:hAnsi="標楷體" w:cs="Times New Roman" w:hint="eastAsia"/>
          <w:kern w:val="0"/>
          <w:position w:val="-2"/>
          <w:szCs w:val="24"/>
        </w:rPr>
        <w:t xml:space="preserve"> </w:t>
      </w:r>
      <w:r w:rsidR="004C7CA1" w:rsidRPr="00E0525D">
        <w:rPr>
          <w:rFonts w:cs="Times New Roman"/>
          <w:kern w:val="0"/>
          <w:position w:val="-2"/>
          <w:szCs w:val="24"/>
        </w:rPr>
        <w:t>×</w:t>
      </w:r>
      <w:r w:rsidRPr="00E0525D">
        <w:rPr>
          <w:rFonts w:cs="Times New Roman"/>
          <w:kern w:val="0"/>
          <w:position w:val="-2"/>
          <w:szCs w:val="24"/>
        </w:rPr>
        <w:t xml:space="preserve"> </w:t>
      </w:r>
      <w:r>
        <w:rPr>
          <w:rFonts w:cs="Times New Roman" w:hint="eastAsia"/>
          <w:kern w:val="0"/>
          <w:position w:val="-2"/>
          <w:szCs w:val="24"/>
        </w:rPr>
        <w:t>碳足跡</w:t>
      </w:r>
      <w:r w:rsidRPr="00E0525D">
        <w:rPr>
          <w:rFonts w:cs="Times New Roman"/>
          <w:kern w:val="0"/>
          <w:position w:val="-2"/>
          <w:szCs w:val="24"/>
        </w:rPr>
        <w:t>排放係</w:t>
      </w:r>
      <w:r w:rsidR="00840165">
        <w:rPr>
          <w:rFonts w:cs="Times New Roman" w:hint="eastAsia"/>
          <w:kern w:val="0"/>
          <w:position w:val="-2"/>
          <w:szCs w:val="24"/>
        </w:rPr>
        <w:t>數</w:t>
      </w:r>
      <w:r w:rsidR="005D0118">
        <w:rPr>
          <w:rFonts w:cs="Times New Roman" w:hint="eastAsia"/>
          <w:kern w:val="0"/>
          <w:position w:val="-2"/>
          <w:szCs w:val="24"/>
        </w:rPr>
        <w:t xml:space="preserve"> </w:t>
      </w:r>
    </w:p>
    <w:p w14:paraId="1777161A" w14:textId="1592E8EF" w:rsidR="00BB4FCE" w:rsidRDefault="00BB4FCE" w:rsidP="00BB4FCE">
      <w:pPr>
        <w:pStyle w:val="a9"/>
        <w:spacing w:line="20" w:lineRule="atLeast"/>
        <w:ind w:leftChars="0" w:left="720"/>
        <w:jc w:val="both"/>
        <w:rPr>
          <w:rFonts w:cs="Times New Roman"/>
          <w:kern w:val="0"/>
          <w:position w:val="-2"/>
          <w:szCs w:val="24"/>
        </w:rPr>
      </w:pPr>
      <w:r>
        <w:rPr>
          <w:rFonts w:cs="Times New Roman"/>
          <w:kern w:val="0"/>
          <w:position w:val="-2"/>
          <w:szCs w:val="24"/>
        </w:rPr>
        <w:t>原物料運輸</w:t>
      </w:r>
      <w:r>
        <w:rPr>
          <w:rFonts w:cs="Times New Roman" w:hint="eastAsia"/>
          <w:kern w:val="0"/>
          <w:position w:val="-2"/>
          <w:szCs w:val="24"/>
        </w:rPr>
        <w:t>碳</w:t>
      </w:r>
      <w:r w:rsidR="00483971" w:rsidRPr="00E0525D">
        <w:rPr>
          <w:rFonts w:cs="Times New Roman"/>
          <w:kern w:val="0"/>
          <w:position w:val="-2"/>
          <w:szCs w:val="24"/>
        </w:rPr>
        <w:t>足跡量</w:t>
      </w:r>
    </w:p>
    <w:p w14:paraId="7732E7A4" w14:textId="2355B80D" w:rsidR="00BB4FCE" w:rsidRDefault="00483971" w:rsidP="00BB4FCE">
      <w:pPr>
        <w:pStyle w:val="a9"/>
        <w:spacing w:line="20" w:lineRule="atLeast"/>
        <w:ind w:leftChars="0" w:left="720" w:firstLine="240"/>
        <w:jc w:val="both"/>
        <w:rPr>
          <w:rFonts w:cs="Times New Roman"/>
          <w:kern w:val="0"/>
          <w:position w:val="-2"/>
          <w:szCs w:val="24"/>
        </w:rPr>
      </w:pPr>
      <w:r w:rsidRPr="00E0525D">
        <w:rPr>
          <w:rFonts w:cs="Times New Roman"/>
          <w:kern w:val="0"/>
          <w:position w:val="-2"/>
          <w:szCs w:val="24"/>
        </w:rPr>
        <w:t xml:space="preserve">= </w:t>
      </w:r>
      <w:r w:rsidRPr="00E0525D">
        <w:rPr>
          <w:rFonts w:cs="Times New Roman"/>
          <w:kern w:val="0"/>
          <w:position w:val="-2"/>
          <w:szCs w:val="24"/>
        </w:rPr>
        <w:t>該產品活動數據</w:t>
      </w:r>
      <w:r w:rsidRPr="00E0525D">
        <w:rPr>
          <w:rFonts w:cs="Times New Roman"/>
          <w:kern w:val="0"/>
          <w:position w:val="-2"/>
          <w:szCs w:val="24"/>
        </w:rPr>
        <w:t xml:space="preserve"> </w:t>
      </w:r>
      <w:bookmarkStart w:id="88" w:name="OLE_LINK21"/>
      <w:bookmarkStart w:id="89" w:name="OLE_LINK23"/>
      <w:r w:rsidRPr="00E0525D">
        <w:rPr>
          <w:rFonts w:cs="Times New Roman"/>
          <w:kern w:val="0"/>
          <w:position w:val="-2"/>
          <w:szCs w:val="24"/>
        </w:rPr>
        <w:t>×</w:t>
      </w:r>
      <w:bookmarkEnd w:id="88"/>
      <w:bookmarkEnd w:id="89"/>
      <w:r w:rsidRPr="00E0525D">
        <w:rPr>
          <w:rFonts w:cs="Times New Roman"/>
          <w:kern w:val="0"/>
          <w:position w:val="-2"/>
          <w:szCs w:val="24"/>
        </w:rPr>
        <w:t xml:space="preserve"> </w:t>
      </w:r>
      <w:r w:rsidR="00511130">
        <w:rPr>
          <w:rFonts w:cs="Times New Roman" w:hint="eastAsia"/>
          <w:kern w:val="0"/>
          <w:position w:val="-2"/>
          <w:szCs w:val="24"/>
        </w:rPr>
        <w:t>供應商出貨</w:t>
      </w:r>
      <w:r w:rsidR="00511130" w:rsidRPr="00511130">
        <w:rPr>
          <w:rFonts w:cs="Times New Roman" w:hint="eastAsia"/>
          <w:kern w:val="0"/>
          <w:position w:val="-2"/>
          <w:szCs w:val="24"/>
        </w:rPr>
        <w:t>分配</w:t>
      </w:r>
      <w:r w:rsidR="00511130">
        <w:rPr>
          <w:rFonts w:cs="Times New Roman" w:hint="eastAsia"/>
          <w:kern w:val="0"/>
          <w:position w:val="-2"/>
          <w:szCs w:val="24"/>
        </w:rPr>
        <w:t xml:space="preserve"> </w:t>
      </w:r>
      <w:r w:rsidRPr="00E0525D">
        <w:rPr>
          <w:rFonts w:cs="Times New Roman"/>
          <w:kern w:val="0"/>
          <w:position w:val="-2"/>
          <w:szCs w:val="24"/>
        </w:rPr>
        <w:t xml:space="preserve">× </w:t>
      </w:r>
      <w:proofErr w:type="gramStart"/>
      <w:r w:rsidRPr="00E0525D">
        <w:rPr>
          <w:rFonts w:cs="Times New Roman"/>
          <w:kern w:val="0"/>
          <w:position w:val="-2"/>
          <w:szCs w:val="24"/>
        </w:rPr>
        <w:t>單趟距離</w:t>
      </w:r>
      <w:proofErr w:type="gramEnd"/>
      <w:r w:rsidRPr="00E0525D">
        <w:rPr>
          <w:rFonts w:cs="Times New Roman"/>
          <w:kern w:val="0"/>
          <w:position w:val="-2"/>
          <w:szCs w:val="24"/>
        </w:rPr>
        <w:t xml:space="preserve"> × </w:t>
      </w:r>
      <w:r w:rsidRPr="00E0525D">
        <w:rPr>
          <w:rFonts w:cs="Times New Roman"/>
          <w:kern w:val="0"/>
          <w:position w:val="-2"/>
          <w:szCs w:val="24"/>
        </w:rPr>
        <w:t>運輸方式排放係數</w:t>
      </w:r>
      <w:bookmarkStart w:id="90" w:name="OLE_LINK2"/>
      <w:bookmarkStart w:id="91" w:name="OLE_LINK3"/>
    </w:p>
    <w:p w14:paraId="7644101F" w14:textId="4662D72A" w:rsidR="00655111" w:rsidRDefault="00655111" w:rsidP="00655111">
      <w:pPr>
        <w:pStyle w:val="a9"/>
        <w:spacing w:line="20" w:lineRule="atLeast"/>
        <w:ind w:leftChars="0" w:left="720"/>
        <w:jc w:val="both"/>
        <w:rPr>
          <w:rFonts w:cs="Times New Roman"/>
          <w:kern w:val="0"/>
          <w:position w:val="-2"/>
          <w:szCs w:val="24"/>
        </w:rPr>
      </w:pPr>
      <w:r>
        <w:rPr>
          <w:rFonts w:cs="Times New Roman" w:hint="eastAsia"/>
          <w:kern w:val="0"/>
          <w:position w:val="-2"/>
          <w:szCs w:val="24"/>
        </w:rPr>
        <w:t>製程碳</w:t>
      </w:r>
      <w:r w:rsidRPr="00E0525D">
        <w:rPr>
          <w:rFonts w:cs="Times New Roman"/>
          <w:kern w:val="0"/>
          <w:position w:val="-2"/>
          <w:szCs w:val="24"/>
        </w:rPr>
        <w:t>足跡量</w:t>
      </w:r>
    </w:p>
    <w:p w14:paraId="6D37D7FE" w14:textId="49BEF4AF" w:rsidR="00655111" w:rsidRPr="00E0525D" w:rsidRDefault="00655111" w:rsidP="00655111">
      <w:pPr>
        <w:spacing w:line="20" w:lineRule="atLeast"/>
        <w:ind w:left="480" w:firstLine="480"/>
        <w:jc w:val="both"/>
        <w:rPr>
          <w:rFonts w:cs="Times New Roman"/>
          <w:kern w:val="0"/>
          <w:position w:val="-2"/>
          <w:szCs w:val="24"/>
        </w:rPr>
      </w:pPr>
      <w:r w:rsidRPr="00E0525D">
        <w:rPr>
          <w:rFonts w:cs="Times New Roman"/>
          <w:kern w:val="0"/>
          <w:position w:val="-2"/>
          <w:szCs w:val="24"/>
        </w:rPr>
        <w:t xml:space="preserve">= </w:t>
      </w:r>
      <w:r w:rsidR="003558B1">
        <w:rPr>
          <w:rFonts w:cs="Times New Roman" w:hint="eastAsia"/>
          <w:kern w:val="0"/>
          <w:position w:val="-2"/>
          <w:szCs w:val="24"/>
        </w:rPr>
        <w:t>全廠活動數據</w:t>
      </w:r>
      <w:r w:rsidR="003558B1">
        <w:rPr>
          <w:rFonts w:cs="Times New Roman" w:hint="eastAsia"/>
          <w:kern w:val="0"/>
          <w:position w:val="-2"/>
          <w:szCs w:val="24"/>
        </w:rPr>
        <w:t xml:space="preserve"> </w:t>
      </w:r>
      <w:r w:rsidR="00977855" w:rsidRPr="00E0525D">
        <w:rPr>
          <w:rFonts w:cs="Times New Roman"/>
          <w:kern w:val="0"/>
          <w:position w:val="-2"/>
          <w:szCs w:val="24"/>
        </w:rPr>
        <w:t>×</w:t>
      </w:r>
      <w:r w:rsidR="003558B1">
        <w:rPr>
          <w:rFonts w:cs="Times New Roman" w:hint="eastAsia"/>
          <w:kern w:val="0"/>
          <w:position w:val="-2"/>
          <w:szCs w:val="24"/>
        </w:rPr>
        <w:t xml:space="preserve"> </w:t>
      </w:r>
      <w:r w:rsidR="003558B1">
        <w:rPr>
          <w:rFonts w:cs="Times New Roman" w:hint="eastAsia"/>
          <w:kern w:val="0"/>
          <w:position w:val="-2"/>
          <w:szCs w:val="24"/>
        </w:rPr>
        <w:t>工時分配</w:t>
      </w:r>
      <w:r w:rsidR="003558B1">
        <w:rPr>
          <w:rFonts w:cs="Times New Roman" w:hint="eastAsia"/>
          <w:kern w:val="0"/>
          <w:position w:val="-2"/>
          <w:szCs w:val="24"/>
        </w:rPr>
        <w:t xml:space="preserve"> </w:t>
      </w:r>
      <w:r w:rsidR="005D0118">
        <w:rPr>
          <w:rFonts w:ascii="標楷體" w:hAnsi="標楷體" w:cs="Times New Roman" w:hint="eastAsia"/>
          <w:kern w:val="0"/>
          <w:position w:val="-2"/>
          <w:szCs w:val="24"/>
        </w:rPr>
        <w:t xml:space="preserve">÷ </w:t>
      </w:r>
      <w:r w:rsidR="005D0118" w:rsidRPr="005D0118">
        <w:rPr>
          <w:rFonts w:ascii="標楷體" w:hAnsi="標楷體" w:cs="Times New Roman" w:hint="eastAsia"/>
          <w:kern w:val="0"/>
          <w:position w:val="-2"/>
          <w:szCs w:val="24"/>
        </w:rPr>
        <w:t>產品總生產數</w:t>
      </w:r>
      <w:r w:rsidRPr="00E0525D">
        <w:rPr>
          <w:rFonts w:cs="Times New Roman"/>
          <w:kern w:val="0"/>
          <w:position w:val="-2"/>
          <w:szCs w:val="24"/>
        </w:rPr>
        <w:t xml:space="preserve"> </w:t>
      </w:r>
      <w:r w:rsidR="005D0118" w:rsidRPr="00E0525D">
        <w:rPr>
          <w:rFonts w:cs="Times New Roman"/>
          <w:kern w:val="0"/>
          <w:position w:val="-2"/>
          <w:szCs w:val="24"/>
        </w:rPr>
        <w:t>×</w:t>
      </w:r>
      <w:r w:rsidR="005D0118">
        <w:rPr>
          <w:rFonts w:cs="Times New Roman" w:hint="eastAsia"/>
          <w:kern w:val="0"/>
          <w:position w:val="-2"/>
          <w:szCs w:val="24"/>
        </w:rPr>
        <w:t xml:space="preserve"> </w:t>
      </w:r>
      <w:r w:rsidR="003558B1">
        <w:rPr>
          <w:rFonts w:cs="Times New Roman" w:hint="eastAsia"/>
          <w:kern w:val="0"/>
          <w:position w:val="-2"/>
          <w:szCs w:val="24"/>
        </w:rPr>
        <w:t>製程</w:t>
      </w:r>
      <w:r w:rsidRPr="00E0525D">
        <w:rPr>
          <w:rFonts w:cs="Times New Roman"/>
          <w:kern w:val="0"/>
          <w:position w:val="-2"/>
          <w:szCs w:val="24"/>
        </w:rPr>
        <w:t>排放係數</w:t>
      </w:r>
      <w:r w:rsidR="005D0118">
        <w:rPr>
          <w:rFonts w:cs="Times New Roman" w:hint="eastAsia"/>
          <w:kern w:val="0"/>
          <w:position w:val="-2"/>
          <w:szCs w:val="24"/>
        </w:rPr>
        <w:t xml:space="preserve"> </w:t>
      </w:r>
    </w:p>
    <w:p w14:paraId="35BF859D" w14:textId="0989961E" w:rsidR="000D3A5C" w:rsidRDefault="000D3A5C" w:rsidP="000D3A5C">
      <w:pPr>
        <w:pStyle w:val="a9"/>
        <w:spacing w:line="20" w:lineRule="atLeast"/>
        <w:ind w:leftChars="0" w:left="720"/>
        <w:jc w:val="both"/>
        <w:rPr>
          <w:rFonts w:cs="Times New Roman"/>
          <w:kern w:val="0"/>
          <w:position w:val="-2"/>
          <w:szCs w:val="24"/>
        </w:rPr>
      </w:pPr>
      <w:r>
        <w:rPr>
          <w:rFonts w:cs="Times New Roman" w:hint="eastAsia"/>
          <w:kern w:val="0"/>
          <w:position w:val="-2"/>
          <w:szCs w:val="24"/>
        </w:rPr>
        <w:t>製程</w:t>
      </w:r>
      <w:r w:rsidR="00F8113D" w:rsidRPr="00E0525D">
        <w:rPr>
          <w:rFonts w:cs="Times New Roman"/>
          <w:kern w:val="0"/>
          <w:position w:val="-2"/>
          <w:szCs w:val="24"/>
        </w:rPr>
        <w:t>廢</w:t>
      </w:r>
      <w:r w:rsidR="00F8113D">
        <w:rPr>
          <w:rFonts w:cs="Times New Roman"/>
          <w:kern w:val="0"/>
          <w:position w:val="-2"/>
          <w:szCs w:val="24"/>
        </w:rPr>
        <w:t>棄物處理</w:t>
      </w:r>
      <w:r>
        <w:rPr>
          <w:rFonts w:cs="Times New Roman" w:hint="eastAsia"/>
          <w:kern w:val="0"/>
          <w:position w:val="-2"/>
          <w:szCs w:val="24"/>
        </w:rPr>
        <w:t>碳</w:t>
      </w:r>
      <w:r w:rsidRPr="00E0525D">
        <w:rPr>
          <w:rFonts w:cs="Times New Roman"/>
          <w:kern w:val="0"/>
          <w:position w:val="-2"/>
          <w:szCs w:val="24"/>
        </w:rPr>
        <w:t>足跡量</w:t>
      </w:r>
    </w:p>
    <w:bookmarkEnd w:id="90"/>
    <w:bookmarkEnd w:id="91"/>
    <w:p w14:paraId="5DFDAE00" w14:textId="1E15DA44" w:rsidR="00483971" w:rsidRPr="00E0525D" w:rsidRDefault="00483971" w:rsidP="00000709">
      <w:pPr>
        <w:spacing w:line="20" w:lineRule="atLeast"/>
        <w:ind w:left="480" w:firstLine="480"/>
        <w:jc w:val="both"/>
        <w:rPr>
          <w:rFonts w:cs="Times New Roman"/>
          <w:kern w:val="0"/>
          <w:position w:val="-2"/>
          <w:szCs w:val="24"/>
        </w:rPr>
      </w:pPr>
      <w:r w:rsidRPr="00E0525D">
        <w:rPr>
          <w:rFonts w:cs="Times New Roman"/>
          <w:kern w:val="0"/>
          <w:position w:val="-2"/>
          <w:szCs w:val="24"/>
        </w:rPr>
        <w:t xml:space="preserve">= </w:t>
      </w:r>
      <w:r w:rsidR="00C33E39">
        <w:rPr>
          <w:rFonts w:cs="Times New Roman" w:hint="eastAsia"/>
          <w:kern w:val="0"/>
          <w:position w:val="-2"/>
          <w:szCs w:val="24"/>
        </w:rPr>
        <w:t>全廠活動數據</w:t>
      </w:r>
      <w:r w:rsidR="00C33E39">
        <w:rPr>
          <w:rFonts w:cs="Times New Roman" w:hint="eastAsia"/>
          <w:kern w:val="0"/>
          <w:position w:val="-2"/>
          <w:szCs w:val="24"/>
        </w:rPr>
        <w:t xml:space="preserve"> </w:t>
      </w:r>
      <w:r w:rsidR="00C33E39" w:rsidRPr="00E0525D">
        <w:rPr>
          <w:rFonts w:cs="Times New Roman"/>
          <w:kern w:val="0"/>
          <w:position w:val="-2"/>
          <w:szCs w:val="24"/>
        </w:rPr>
        <w:t>×</w:t>
      </w:r>
      <w:r w:rsidR="00C33E39">
        <w:rPr>
          <w:rFonts w:cs="Times New Roman" w:hint="eastAsia"/>
          <w:kern w:val="0"/>
          <w:position w:val="-2"/>
          <w:szCs w:val="24"/>
        </w:rPr>
        <w:t xml:space="preserve"> </w:t>
      </w:r>
      <w:r w:rsidR="00C33E39">
        <w:rPr>
          <w:rFonts w:cs="Times New Roman" w:hint="eastAsia"/>
          <w:kern w:val="0"/>
          <w:position w:val="-2"/>
          <w:szCs w:val="24"/>
        </w:rPr>
        <w:t>工時分配</w:t>
      </w:r>
      <w:r w:rsidR="00C33E39">
        <w:rPr>
          <w:rFonts w:cs="Times New Roman" w:hint="eastAsia"/>
          <w:kern w:val="0"/>
          <w:position w:val="-2"/>
          <w:szCs w:val="24"/>
        </w:rPr>
        <w:t xml:space="preserve"> </w:t>
      </w:r>
      <w:r w:rsidR="00C33E39">
        <w:rPr>
          <w:rFonts w:ascii="標楷體" w:hAnsi="標楷體" w:cs="Times New Roman" w:hint="eastAsia"/>
          <w:kern w:val="0"/>
          <w:position w:val="-2"/>
          <w:szCs w:val="24"/>
        </w:rPr>
        <w:t xml:space="preserve">÷ </w:t>
      </w:r>
      <w:r w:rsidR="00C33E39" w:rsidRPr="005D0118">
        <w:rPr>
          <w:rFonts w:ascii="標楷體" w:hAnsi="標楷體" w:cs="Times New Roman" w:hint="eastAsia"/>
          <w:kern w:val="0"/>
          <w:position w:val="-2"/>
          <w:szCs w:val="24"/>
        </w:rPr>
        <w:t>產品總生產數</w:t>
      </w:r>
      <w:r w:rsidRPr="00E0525D">
        <w:rPr>
          <w:rFonts w:cs="Times New Roman"/>
          <w:kern w:val="0"/>
          <w:position w:val="-2"/>
          <w:szCs w:val="24"/>
        </w:rPr>
        <w:t xml:space="preserve"> × </w:t>
      </w:r>
      <w:r w:rsidRPr="00E0525D">
        <w:rPr>
          <w:rFonts w:cs="Times New Roman"/>
          <w:kern w:val="0"/>
          <w:position w:val="-2"/>
          <w:szCs w:val="24"/>
        </w:rPr>
        <w:t>處理服務排放係數</w:t>
      </w:r>
    </w:p>
    <w:p w14:paraId="67F8D8E0" w14:textId="0461DF9B" w:rsidR="00C33E39" w:rsidRDefault="00C33E39" w:rsidP="00C33E39">
      <w:pPr>
        <w:pStyle w:val="a9"/>
        <w:spacing w:line="20" w:lineRule="atLeast"/>
        <w:ind w:leftChars="0" w:left="720"/>
        <w:jc w:val="both"/>
        <w:rPr>
          <w:rFonts w:cs="Times New Roman"/>
          <w:kern w:val="0"/>
          <w:position w:val="-2"/>
          <w:szCs w:val="24"/>
        </w:rPr>
      </w:pPr>
      <w:r>
        <w:rPr>
          <w:rFonts w:cs="Times New Roman" w:hint="eastAsia"/>
          <w:kern w:val="0"/>
          <w:position w:val="-2"/>
          <w:szCs w:val="24"/>
        </w:rPr>
        <w:t>製程</w:t>
      </w:r>
      <w:r w:rsidRPr="00E0525D">
        <w:rPr>
          <w:rFonts w:cs="Times New Roman"/>
          <w:kern w:val="0"/>
          <w:position w:val="-2"/>
          <w:szCs w:val="24"/>
        </w:rPr>
        <w:t>廢</w:t>
      </w:r>
      <w:r>
        <w:rPr>
          <w:rFonts w:cs="Times New Roman"/>
          <w:kern w:val="0"/>
          <w:position w:val="-2"/>
          <w:szCs w:val="24"/>
        </w:rPr>
        <w:t>棄物</w:t>
      </w:r>
      <w:r>
        <w:rPr>
          <w:rFonts w:cs="Times New Roman" w:hint="eastAsia"/>
          <w:kern w:val="0"/>
          <w:position w:val="-2"/>
          <w:szCs w:val="24"/>
        </w:rPr>
        <w:t>運輸碳</w:t>
      </w:r>
      <w:r w:rsidRPr="00E0525D">
        <w:rPr>
          <w:rFonts w:cs="Times New Roman"/>
          <w:kern w:val="0"/>
          <w:position w:val="-2"/>
          <w:szCs w:val="24"/>
        </w:rPr>
        <w:t>足跡量</w:t>
      </w:r>
    </w:p>
    <w:p w14:paraId="432F490C" w14:textId="1B11F348" w:rsidR="00483971" w:rsidRPr="00E0525D" w:rsidRDefault="00483971" w:rsidP="00BD4BC3">
      <w:pPr>
        <w:spacing w:line="20" w:lineRule="atLeast"/>
        <w:ind w:firstLine="480"/>
        <w:jc w:val="both"/>
        <w:rPr>
          <w:rFonts w:cs="Times New Roman"/>
          <w:kern w:val="0"/>
          <w:position w:val="-2"/>
          <w:szCs w:val="24"/>
        </w:rPr>
      </w:pPr>
      <w:r w:rsidRPr="00E0525D">
        <w:rPr>
          <w:rFonts w:cs="Times New Roman"/>
          <w:kern w:val="0"/>
          <w:position w:val="-2"/>
          <w:szCs w:val="24"/>
        </w:rPr>
        <w:tab/>
      </w:r>
      <w:bookmarkStart w:id="92" w:name="OLE_LINK32"/>
      <w:bookmarkStart w:id="93" w:name="OLE_LINK33"/>
      <w:r w:rsidRPr="00E0525D">
        <w:rPr>
          <w:rFonts w:cs="Times New Roman"/>
          <w:kern w:val="0"/>
          <w:position w:val="-2"/>
          <w:szCs w:val="24"/>
        </w:rPr>
        <w:t xml:space="preserve">= </w:t>
      </w:r>
      <w:bookmarkEnd w:id="92"/>
      <w:bookmarkEnd w:id="93"/>
      <w:r w:rsidR="00C33E39">
        <w:rPr>
          <w:rFonts w:cs="Times New Roman" w:hint="eastAsia"/>
          <w:kern w:val="0"/>
          <w:position w:val="-2"/>
          <w:szCs w:val="24"/>
        </w:rPr>
        <w:t>全廠活動數據</w:t>
      </w:r>
      <w:r w:rsidR="00C33E39">
        <w:rPr>
          <w:rFonts w:cs="Times New Roman" w:hint="eastAsia"/>
          <w:kern w:val="0"/>
          <w:position w:val="-2"/>
          <w:szCs w:val="24"/>
        </w:rPr>
        <w:t xml:space="preserve"> </w:t>
      </w:r>
      <w:r w:rsidR="00C33E39" w:rsidRPr="00E0525D">
        <w:rPr>
          <w:rFonts w:cs="Times New Roman"/>
          <w:kern w:val="0"/>
          <w:position w:val="-2"/>
          <w:szCs w:val="24"/>
        </w:rPr>
        <w:t>×</w:t>
      </w:r>
      <w:r w:rsidR="00C33E39">
        <w:rPr>
          <w:rFonts w:cs="Times New Roman" w:hint="eastAsia"/>
          <w:kern w:val="0"/>
          <w:position w:val="-2"/>
          <w:szCs w:val="24"/>
        </w:rPr>
        <w:t xml:space="preserve"> </w:t>
      </w:r>
      <w:r w:rsidR="00C33E39">
        <w:rPr>
          <w:rFonts w:cs="Times New Roman" w:hint="eastAsia"/>
          <w:kern w:val="0"/>
          <w:position w:val="-2"/>
          <w:szCs w:val="24"/>
        </w:rPr>
        <w:t>工時分配</w:t>
      </w:r>
      <w:r w:rsidR="00C33E39">
        <w:rPr>
          <w:rFonts w:cs="Times New Roman" w:hint="eastAsia"/>
          <w:kern w:val="0"/>
          <w:position w:val="-2"/>
          <w:szCs w:val="24"/>
        </w:rPr>
        <w:t xml:space="preserve"> </w:t>
      </w:r>
      <w:r w:rsidR="00C33E39">
        <w:rPr>
          <w:rFonts w:ascii="標楷體" w:hAnsi="標楷體" w:cs="Times New Roman" w:hint="eastAsia"/>
          <w:kern w:val="0"/>
          <w:position w:val="-2"/>
          <w:szCs w:val="24"/>
        </w:rPr>
        <w:t xml:space="preserve">÷ </w:t>
      </w:r>
      <w:r w:rsidR="00C33E39" w:rsidRPr="005D0118">
        <w:rPr>
          <w:rFonts w:ascii="標楷體" w:hAnsi="標楷體" w:cs="Times New Roman" w:hint="eastAsia"/>
          <w:kern w:val="0"/>
          <w:position w:val="-2"/>
          <w:szCs w:val="24"/>
        </w:rPr>
        <w:t>產品總生產數</w:t>
      </w:r>
      <w:r w:rsidRPr="00E0525D">
        <w:rPr>
          <w:rFonts w:cs="Times New Roman"/>
          <w:kern w:val="0"/>
          <w:position w:val="-2"/>
          <w:szCs w:val="24"/>
        </w:rPr>
        <w:t xml:space="preserve"> × </w:t>
      </w:r>
      <w:proofErr w:type="gramStart"/>
      <w:r w:rsidR="0023031E" w:rsidRPr="00E0525D">
        <w:rPr>
          <w:rFonts w:cs="Times New Roman"/>
          <w:kern w:val="0"/>
          <w:position w:val="-2"/>
          <w:szCs w:val="24"/>
        </w:rPr>
        <w:t>單</w:t>
      </w:r>
      <w:r w:rsidRPr="00E0525D">
        <w:rPr>
          <w:rFonts w:cs="Times New Roman"/>
          <w:kern w:val="0"/>
          <w:position w:val="-2"/>
          <w:szCs w:val="24"/>
        </w:rPr>
        <w:t>趟距離</w:t>
      </w:r>
      <w:proofErr w:type="gramEnd"/>
      <w:r w:rsidRPr="00E0525D">
        <w:rPr>
          <w:rFonts w:cs="Times New Roman"/>
          <w:kern w:val="0"/>
          <w:position w:val="-2"/>
          <w:szCs w:val="24"/>
        </w:rPr>
        <w:t xml:space="preserve"> × </w:t>
      </w:r>
      <w:r w:rsidRPr="00E0525D">
        <w:rPr>
          <w:rFonts w:cs="Times New Roman"/>
          <w:kern w:val="0"/>
          <w:position w:val="-2"/>
          <w:szCs w:val="24"/>
        </w:rPr>
        <w:t>運輸方式排放係數</w:t>
      </w:r>
    </w:p>
    <w:p w14:paraId="2BBAF4CD" w14:textId="77777777" w:rsidR="009F182B" w:rsidRDefault="009F182B" w:rsidP="009F182B">
      <w:pPr>
        <w:pStyle w:val="a9"/>
        <w:spacing w:line="20" w:lineRule="atLeast"/>
        <w:ind w:leftChars="0" w:left="720"/>
        <w:jc w:val="both"/>
        <w:rPr>
          <w:rFonts w:cs="Times New Roman"/>
          <w:kern w:val="0"/>
          <w:position w:val="-2"/>
          <w:szCs w:val="24"/>
        </w:rPr>
      </w:pPr>
      <w:r>
        <w:rPr>
          <w:rFonts w:cs="Times New Roman" w:hint="eastAsia"/>
          <w:kern w:val="0"/>
          <w:position w:val="-2"/>
          <w:szCs w:val="24"/>
        </w:rPr>
        <w:t>產品運輸碳</w:t>
      </w:r>
      <w:r w:rsidRPr="00E0525D">
        <w:rPr>
          <w:rFonts w:cs="Times New Roman"/>
          <w:kern w:val="0"/>
          <w:position w:val="-2"/>
          <w:szCs w:val="24"/>
        </w:rPr>
        <w:t>足跡量</w:t>
      </w:r>
    </w:p>
    <w:p w14:paraId="48A403EE" w14:textId="45CFB7A4" w:rsidR="009F182B" w:rsidRDefault="009F182B" w:rsidP="006E5DB3">
      <w:pPr>
        <w:spacing w:line="20" w:lineRule="atLeast"/>
        <w:ind w:left="480" w:firstLine="480"/>
        <w:jc w:val="both"/>
        <w:rPr>
          <w:rFonts w:cs="Times New Roman"/>
          <w:kern w:val="0"/>
          <w:position w:val="-2"/>
          <w:szCs w:val="24"/>
        </w:rPr>
      </w:pPr>
      <w:r w:rsidRPr="00E0525D">
        <w:rPr>
          <w:rFonts w:cs="Times New Roman"/>
          <w:kern w:val="0"/>
          <w:position w:val="-2"/>
          <w:szCs w:val="24"/>
        </w:rPr>
        <w:t xml:space="preserve">= </w:t>
      </w:r>
      <w:r w:rsidR="00A452C2">
        <w:rPr>
          <w:rFonts w:cs="Times New Roman" w:hint="eastAsia"/>
          <w:kern w:val="0"/>
          <w:position w:val="-2"/>
          <w:szCs w:val="24"/>
        </w:rPr>
        <w:t>該產品重量</w:t>
      </w:r>
      <w:r>
        <w:rPr>
          <w:rFonts w:cs="Times New Roman" w:hint="eastAsia"/>
          <w:kern w:val="0"/>
          <w:position w:val="-2"/>
          <w:szCs w:val="24"/>
        </w:rPr>
        <w:t xml:space="preserve"> </w:t>
      </w:r>
      <w:r w:rsidRPr="00E0525D">
        <w:rPr>
          <w:rFonts w:cs="Times New Roman"/>
          <w:kern w:val="0"/>
          <w:position w:val="-2"/>
          <w:szCs w:val="24"/>
        </w:rPr>
        <w:t>×</w:t>
      </w:r>
      <w:r>
        <w:rPr>
          <w:rFonts w:cs="Times New Roman" w:hint="eastAsia"/>
          <w:kern w:val="0"/>
          <w:position w:val="-2"/>
          <w:szCs w:val="24"/>
        </w:rPr>
        <w:t xml:space="preserve"> </w:t>
      </w:r>
      <w:r w:rsidR="00A452C2">
        <w:rPr>
          <w:rFonts w:cs="Times New Roman" w:hint="eastAsia"/>
          <w:kern w:val="0"/>
          <w:position w:val="-2"/>
          <w:szCs w:val="24"/>
        </w:rPr>
        <w:t>出口分配</w:t>
      </w:r>
      <w:r>
        <w:rPr>
          <w:rFonts w:cs="Times New Roman" w:hint="eastAsia"/>
          <w:kern w:val="0"/>
          <w:position w:val="-2"/>
          <w:szCs w:val="24"/>
        </w:rPr>
        <w:t xml:space="preserve"> </w:t>
      </w:r>
      <w:r w:rsidRPr="00E0525D">
        <w:rPr>
          <w:rFonts w:cs="Times New Roman"/>
          <w:kern w:val="0"/>
          <w:position w:val="-2"/>
          <w:szCs w:val="24"/>
        </w:rPr>
        <w:t xml:space="preserve">× </w:t>
      </w:r>
      <w:proofErr w:type="gramStart"/>
      <w:r w:rsidRPr="00E0525D">
        <w:rPr>
          <w:rFonts w:cs="Times New Roman"/>
          <w:kern w:val="0"/>
          <w:position w:val="-2"/>
          <w:szCs w:val="24"/>
        </w:rPr>
        <w:t>單趟距離</w:t>
      </w:r>
      <w:proofErr w:type="gramEnd"/>
      <w:r w:rsidRPr="00E0525D">
        <w:rPr>
          <w:rFonts w:cs="Times New Roman"/>
          <w:kern w:val="0"/>
          <w:position w:val="-2"/>
          <w:szCs w:val="24"/>
        </w:rPr>
        <w:t xml:space="preserve"> × </w:t>
      </w:r>
      <w:r w:rsidRPr="00E0525D">
        <w:rPr>
          <w:rFonts w:cs="Times New Roman"/>
          <w:kern w:val="0"/>
          <w:position w:val="-2"/>
          <w:szCs w:val="24"/>
        </w:rPr>
        <w:t>運輸方式排放係數</w:t>
      </w:r>
    </w:p>
    <w:p w14:paraId="1F3FE6AF" w14:textId="311239EF" w:rsidR="009F182B" w:rsidRDefault="000B338F" w:rsidP="009F182B">
      <w:pPr>
        <w:spacing w:line="20" w:lineRule="atLeast"/>
        <w:ind w:left="240" w:firstLine="480"/>
        <w:jc w:val="both"/>
        <w:rPr>
          <w:rFonts w:cs="Times New Roman"/>
          <w:kern w:val="0"/>
          <w:position w:val="-2"/>
          <w:szCs w:val="24"/>
        </w:rPr>
      </w:pPr>
      <w:r>
        <w:rPr>
          <w:rFonts w:cs="Times New Roman" w:hint="eastAsia"/>
          <w:kern w:val="0"/>
          <w:position w:val="-2"/>
          <w:szCs w:val="24"/>
        </w:rPr>
        <w:t>使用階段碳足跡量</w:t>
      </w:r>
    </w:p>
    <w:p w14:paraId="31F4D799" w14:textId="4020934C" w:rsidR="000B338F" w:rsidRDefault="000B338F" w:rsidP="000B338F">
      <w:pPr>
        <w:spacing w:line="20" w:lineRule="atLeast"/>
        <w:ind w:left="480" w:firstLine="480"/>
        <w:jc w:val="both"/>
        <w:rPr>
          <w:rFonts w:cs="Times New Roman"/>
          <w:kern w:val="0"/>
          <w:position w:val="-2"/>
          <w:szCs w:val="24"/>
        </w:rPr>
      </w:pPr>
      <w:r w:rsidRPr="00E0525D">
        <w:rPr>
          <w:rFonts w:cs="Times New Roman"/>
          <w:kern w:val="0"/>
          <w:position w:val="-2"/>
          <w:szCs w:val="24"/>
        </w:rPr>
        <w:t xml:space="preserve">= </w:t>
      </w:r>
      <w:r>
        <w:rPr>
          <w:rFonts w:cs="Times New Roman" w:hint="eastAsia"/>
          <w:kern w:val="0"/>
          <w:position w:val="-2"/>
          <w:szCs w:val="24"/>
        </w:rPr>
        <w:t>該產品重量</w:t>
      </w:r>
      <w:r>
        <w:rPr>
          <w:rFonts w:cs="Times New Roman" w:hint="eastAsia"/>
          <w:kern w:val="0"/>
          <w:position w:val="-2"/>
          <w:szCs w:val="24"/>
        </w:rPr>
        <w:t xml:space="preserve"> </w:t>
      </w:r>
      <w:r w:rsidRPr="00E0525D">
        <w:rPr>
          <w:rFonts w:cs="Times New Roman"/>
          <w:kern w:val="0"/>
          <w:position w:val="-2"/>
          <w:szCs w:val="24"/>
        </w:rPr>
        <w:t>×</w:t>
      </w:r>
      <w:r>
        <w:rPr>
          <w:rFonts w:cs="Times New Roman" w:hint="eastAsia"/>
          <w:kern w:val="0"/>
          <w:position w:val="-2"/>
          <w:szCs w:val="24"/>
        </w:rPr>
        <w:t xml:space="preserve"> </w:t>
      </w:r>
      <w:r w:rsidR="003D6DD6">
        <w:rPr>
          <w:rFonts w:cs="Times New Roman" w:hint="eastAsia"/>
          <w:kern w:val="0"/>
          <w:position w:val="-2"/>
          <w:szCs w:val="24"/>
        </w:rPr>
        <w:t>使用國家</w:t>
      </w:r>
      <w:r w:rsidR="00FF5A2D">
        <w:rPr>
          <w:rFonts w:cs="Times New Roman" w:hint="eastAsia"/>
          <w:kern w:val="0"/>
          <w:position w:val="-2"/>
          <w:szCs w:val="24"/>
        </w:rPr>
        <w:t>占</w:t>
      </w:r>
      <w:r w:rsidR="003D6DD6">
        <w:rPr>
          <w:rFonts w:cs="Times New Roman" w:hint="eastAsia"/>
          <w:kern w:val="0"/>
          <w:position w:val="-2"/>
          <w:szCs w:val="24"/>
        </w:rPr>
        <w:t>比</w:t>
      </w:r>
      <w:r>
        <w:rPr>
          <w:rFonts w:cs="Times New Roman" w:hint="eastAsia"/>
          <w:kern w:val="0"/>
          <w:position w:val="-2"/>
          <w:szCs w:val="24"/>
        </w:rPr>
        <w:t xml:space="preserve"> </w:t>
      </w:r>
      <w:r w:rsidRPr="00E0525D">
        <w:rPr>
          <w:rFonts w:cs="Times New Roman"/>
          <w:kern w:val="0"/>
          <w:position w:val="-2"/>
          <w:szCs w:val="24"/>
        </w:rPr>
        <w:t xml:space="preserve">× </w:t>
      </w:r>
      <w:r w:rsidR="00AE75A3">
        <w:rPr>
          <w:rFonts w:cs="Times New Roman" w:hint="eastAsia"/>
          <w:kern w:val="0"/>
          <w:position w:val="-2"/>
          <w:szCs w:val="24"/>
        </w:rPr>
        <w:t>產品功率</w:t>
      </w:r>
      <w:r w:rsidRPr="00E0525D">
        <w:rPr>
          <w:rFonts w:cs="Times New Roman"/>
          <w:kern w:val="0"/>
          <w:position w:val="-2"/>
          <w:szCs w:val="24"/>
        </w:rPr>
        <w:t xml:space="preserve"> × </w:t>
      </w:r>
      <w:r w:rsidR="00AE75A3">
        <w:rPr>
          <w:rFonts w:cs="Times New Roman" w:hint="eastAsia"/>
          <w:kern w:val="0"/>
          <w:position w:val="-2"/>
          <w:szCs w:val="24"/>
        </w:rPr>
        <w:t>保固年限</w:t>
      </w:r>
      <w:r w:rsidR="00AE75A3">
        <w:rPr>
          <w:rFonts w:cs="Times New Roman" w:hint="eastAsia"/>
          <w:kern w:val="0"/>
          <w:position w:val="-2"/>
          <w:szCs w:val="24"/>
        </w:rPr>
        <w:t xml:space="preserve"> </w:t>
      </w:r>
      <w:r w:rsidR="00AE75A3" w:rsidRPr="00E0525D">
        <w:rPr>
          <w:rFonts w:cs="Times New Roman"/>
          <w:kern w:val="0"/>
          <w:position w:val="-2"/>
          <w:szCs w:val="24"/>
        </w:rPr>
        <w:t>×</w:t>
      </w:r>
      <w:r w:rsidR="00AE75A3">
        <w:rPr>
          <w:rFonts w:cs="Times New Roman" w:hint="eastAsia"/>
          <w:kern w:val="0"/>
          <w:position w:val="-2"/>
          <w:szCs w:val="24"/>
        </w:rPr>
        <w:t xml:space="preserve"> </w:t>
      </w:r>
      <w:r w:rsidR="00AE75A3">
        <w:rPr>
          <w:rFonts w:cs="Times New Roman" w:hint="eastAsia"/>
          <w:kern w:val="0"/>
          <w:position w:val="-2"/>
          <w:szCs w:val="24"/>
        </w:rPr>
        <w:t>用電</w:t>
      </w:r>
      <w:r w:rsidRPr="00E0525D">
        <w:rPr>
          <w:rFonts w:cs="Times New Roman"/>
          <w:kern w:val="0"/>
          <w:position w:val="-2"/>
          <w:szCs w:val="24"/>
        </w:rPr>
        <w:t>排放係數</w:t>
      </w:r>
    </w:p>
    <w:p w14:paraId="23455746" w14:textId="3C21BD22" w:rsidR="000B338F" w:rsidRDefault="00885D5E" w:rsidP="009F182B">
      <w:pPr>
        <w:spacing w:line="20" w:lineRule="atLeast"/>
        <w:ind w:left="240" w:firstLine="480"/>
        <w:jc w:val="both"/>
        <w:rPr>
          <w:rFonts w:cs="Times New Roman"/>
          <w:kern w:val="0"/>
          <w:position w:val="-2"/>
          <w:szCs w:val="24"/>
        </w:rPr>
      </w:pPr>
      <w:r>
        <w:rPr>
          <w:rFonts w:cs="Times New Roman" w:hint="eastAsia"/>
          <w:kern w:val="0"/>
          <w:position w:val="-2"/>
          <w:szCs w:val="24"/>
        </w:rPr>
        <w:t>產品</w:t>
      </w:r>
      <w:r w:rsidR="00AE75A3">
        <w:rPr>
          <w:rFonts w:cs="Times New Roman" w:hint="eastAsia"/>
          <w:kern w:val="0"/>
          <w:position w:val="-2"/>
          <w:szCs w:val="24"/>
        </w:rPr>
        <w:t>廢棄處理碳足跡量</w:t>
      </w:r>
    </w:p>
    <w:p w14:paraId="7180CDFF" w14:textId="263CF785" w:rsidR="00885D5E" w:rsidRDefault="00AE75A3" w:rsidP="00885D5E">
      <w:pPr>
        <w:spacing w:line="20" w:lineRule="atLeast"/>
        <w:ind w:left="480" w:firstLine="480"/>
        <w:jc w:val="both"/>
        <w:rPr>
          <w:rFonts w:cs="Times New Roman"/>
          <w:kern w:val="0"/>
          <w:position w:val="-2"/>
          <w:szCs w:val="24"/>
        </w:rPr>
      </w:pPr>
      <w:r w:rsidRPr="00E0525D">
        <w:rPr>
          <w:rFonts w:cs="Times New Roman"/>
          <w:kern w:val="0"/>
          <w:position w:val="-2"/>
          <w:szCs w:val="24"/>
        </w:rPr>
        <w:t xml:space="preserve">= </w:t>
      </w:r>
      <w:r>
        <w:rPr>
          <w:rFonts w:cs="Times New Roman" w:hint="eastAsia"/>
          <w:kern w:val="0"/>
          <w:position w:val="-2"/>
          <w:szCs w:val="24"/>
        </w:rPr>
        <w:t>該產品重量</w:t>
      </w:r>
      <w:r>
        <w:rPr>
          <w:rFonts w:cs="Times New Roman" w:hint="eastAsia"/>
          <w:kern w:val="0"/>
          <w:position w:val="-2"/>
          <w:szCs w:val="24"/>
        </w:rPr>
        <w:t xml:space="preserve"> </w:t>
      </w:r>
      <w:r w:rsidRPr="00E0525D">
        <w:rPr>
          <w:rFonts w:cs="Times New Roman"/>
          <w:kern w:val="0"/>
          <w:position w:val="-2"/>
          <w:szCs w:val="24"/>
        </w:rPr>
        <w:t>×</w:t>
      </w:r>
      <w:r>
        <w:rPr>
          <w:rFonts w:cs="Times New Roman" w:hint="eastAsia"/>
          <w:kern w:val="0"/>
          <w:position w:val="-2"/>
          <w:szCs w:val="24"/>
        </w:rPr>
        <w:t xml:space="preserve"> </w:t>
      </w:r>
      <w:r>
        <w:rPr>
          <w:rFonts w:cs="Times New Roman" w:hint="eastAsia"/>
          <w:kern w:val="0"/>
          <w:position w:val="-2"/>
          <w:szCs w:val="24"/>
        </w:rPr>
        <w:t>使用國家</w:t>
      </w:r>
      <w:r w:rsidR="00FF5A2D">
        <w:rPr>
          <w:rFonts w:cs="Times New Roman" w:hint="eastAsia"/>
          <w:kern w:val="0"/>
          <w:position w:val="-2"/>
          <w:szCs w:val="24"/>
        </w:rPr>
        <w:t>占</w:t>
      </w:r>
      <w:r>
        <w:rPr>
          <w:rFonts w:cs="Times New Roman" w:hint="eastAsia"/>
          <w:kern w:val="0"/>
          <w:position w:val="-2"/>
          <w:szCs w:val="24"/>
        </w:rPr>
        <w:t>比</w:t>
      </w:r>
      <w:r>
        <w:rPr>
          <w:rFonts w:cs="Times New Roman" w:hint="eastAsia"/>
          <w:kern w:val="0"/>
          <w:position w:val="-2"/>
          <w:szCs w:val="24"/>
        </w:rPr>
        <w:t xml:space="preserve"> </w:t>
      </w:r>
      <w:r w:rsidRPr="00E0525D">
        <w:rPr>
          <w:rFonts w:cs="Times New Roman"/>
          <w:kern w:val="0"/>
          <w:position w:val="-2"/>
          <w:szCs w:val="24"/>
        </w:rPr>
        <w:t xml:space="preserve">× </w:t>
      </w:r>
      <w:r w:rsidR="00B870D7">
        <w:rPr>
          <w:rFonts w:cs="Times New Roman" w:hint="eastAsia"/>
          <w:kern w:val="0"/>
          <w:position w:val="-2"/>
          <w:szCs w:val="24"/>
        </w:rPr>
        <w:t xml:space="preserve">( 1 </w:t>
      </w:r>
      <w:proofErr w:type="gramStart"/>
      <w:r w:rsidR="00B870D7">
        <w:rPr>
          <w:rFonts w:cs="Times New Roman"/>
          <w:kern w:val="0"/>
          <w:position w:val="-2"/>
          <w:szCs w:val="24"/>
        </w:rPr>
        <w:t>–</w:t>
      </w:r>
      <w:proofErr w:type="gramEnd"/>
      <w:r w:rsidR="00B870D7">
        <w:rPr>
          <w:rFonts w:cs="Times New Roman" w:hint="eastAsia"/>
          <w:kern w:val="0"/>
          <w:position w:val="-2"/>
          <w:szCs w:val="24"/>
        </w:rPr>
        <w:t xml:space="preserve"> </w:t>
      </w:r>
      <w:r w:rsidR="00B870D7">
        <w:rPr>
          <w:rFonts w:cs="Times New Roman" w:hint="eastAsia"/>
          <w:kern w:val="0"/>
          <w:position w:val="-2"/>
          <w:szCs w:val="24"/>
        </w:rPr>
        <w:t>國家回收率</w:t>
      </w:r>
      <w:r w:rsidR="00B870D7">
        <w:rPr>
          <w:rFonts w:cs="Times New Roman" w:hint="eastAsia"/>
          <w:kern w:val="0"/>
          <w:position w:val="-2"/>
          <w:szCs w:val="24"/>
        </w:rPr>
        <w:t xml:space="preserve">) </w:t>
      </w:r>
      <w:r>
        <w:rPr>
          <w:rFonts w:cs="Times New Roman" w:hint="eastAsia"/>
          <w:kern w:val="0"/>
          <w:position w:val="-2"/>
          <w:szCs w:val="24"/>
        </w:rPr>
        <w:t xml:space="preserve"> </w:t>
      </w:r>
      <w:r w:rsidRPr="00E0525D">
        <w:rPr>
          <w:rFonts w:cs="Times New Roman"/>
          <w:kern w:val="0"/>
          <w:position w:val="-2"/>
          <w:szCs w:val="24"/>
        </w:rPr>
        <w:t>×</w:t>
      </w:r>
      <w:r>
        <w:rPr>
          <w:rFonts w:cs="Times New Roman" w:hint="eastAsia"/>
          <w:kern w:val="0"/>
          <w:position w:val="-2"/>
          <w:szCs w:val="24"/>
        </w:rPr>
        <w:t xml:space="preserve"> </w:t>
      </w:r>
      <w:r w:rsidR="00B870D7">
        <w:rPr>
          <w:rFonts w:cs="Times New Roman" w:hint="eastAsia"/>
          <w:kern w:val="0"/>
          <w:position w:val="-2"/>
          <w:szCs w:val="24"/>
        </w:rPr>
        <w:t>廢棄處理</w:t>
      </w:r>
      <w:r w:rsidRPr="00E0525D">
        <w:rPr>
          <w:rFonts w:cs="Times New Roman"/>
          <w:kern w:val="0"/>
          <w:position w:val="-2"/>
          <w:szCs w:val="24"/>
        </w:rPr>
        <w:t>排放係數</w:t>
      </w:r>
    </w:p>
    <w:p w14:paraId="540001A6" w14:textId="3DA260D3" w:rsidR="00885D5E" w:rsidRDefault="00885D5E" w:rsidP="00885D5E">
      <w:pPr>
        <w:spacing w:line="20" w:lineRule="atLeast"/>
        <w:ind w:left="240" w:firstLine="480"/>
        <w:jc w:val="both"/>
        <w:rPr>
          <w:rFonts w:cs="Times New Roman"/>
          <w:kern w:val="0"/>
          <w:position w:val="-2"/>
          <w:szCs w:val="24"/>
        </w:rPr>
      </w:pPr>
      <w:r>
        <w:rPr>
          <w:rFonts w:cs="Times New Roman" w:hint="eastAsia"/>
          <w:kern w:val="0"/>
          <w:position w:val="-2"/>
          <w:szCs w:val="24"/>
        </w:rPr>
        <w:t>包裝廢棄處理碳足跡量</w:t>
      </w:r>
    </w:p>
    <w:p w14:paraId="0BF07F90" w14:textId="6EBFD331" w:rsidR="00885D5E" w:rsidRPr="00620798" w:rsidRDefault="00885D5E" w:rsidP="00620798">
      <w:pPr>
        <w:spacing w:line="20" w:lineRule="atLeast"/>
        <w:ind w:left="480" w:firstLine="480"/>
        <w:jc w:val="both"/>
        <w:rPr>
          <w:rFonts w:cs="Times New Roman"/>
          <w:kern w:val="0"/>
          <w:position w:val="-2"/>
          <w:szCs w:val="24"/>
        </w:rPr>
      </w:pPr>
      <w:r>
        <w:rPr>
          <w:rFonts w:cs="Times New Roman" w:hint="eastAsia"/>
          <w:kern w:val="0"/>
          <w:position w:val="-2"/>
          <w:szCs w:val="24"/>
        </w:rPr>
        <w:t>=</w:t>
      </w:r>
      <w:r w:rsidR="00620798">
        <w:rPr>
          <w:rFonts w:cs="Times New Roman" w:hint="eastAsia"/>
          <w:kern w:val="0"/>
          <w:position w:val="-2"/>
          <w:szCs w:val="24"/>
        </w:rPr>
        <w:t xml:space="preserve"> </w:t>
      </w:r>
      <w:r w:rsidR="00620798">
        <w:rPr>
          <w:rFonts w:cs="Times New Roman" w:hint="eastAsia"/>
          <w:kern w:val="0"/>
          <w:position w:val="-2"/>
          <w:szCs w:val="24"/>
        </w:rPr>
        <w:t>該包裝重量</w:t>
      </w:r>
      <w:r w:rsidR="00620798">
        <w:rPr>
          <w:rFonts w:cs="Times New Roman" w:hint="eastAsia"/>
          <w:kern w:val="0"/>
          <w:position w:val="-2"/>
          <w:szCs w:val="24"/>
        </w:rPr>
        <w:t xml:space="preserve"> </w:t>
      </w:r>
      <w:r w:rsidR="00620798" w:rsidRPr="00E0525D">
        <w:rPr>
          <w:rFonts w:cs="Times New Roman"/>
          <w:kern w:val="0"/>
          <w:position w:val="-2"/>
          <w:szCs w:val="24"/>
        </w:rPr>
        <w:t>×</w:t>
      </w:r>
      <w:r w:rsidR="00620798">
        <w:rPr>
          <w:rFonts w:cs="Times New Roman" w:hint="eastAsia"/>
          <w:kern w:val="0"/>
          <w:position w:val="-2"/>
          <w:szCs w:val="24"/>
        </w:rPr>
        <w:t xml:space="preserve"> </w:t>
      </w:r>
      <w:r w:rsidR="00103F88">
        <w:rPr>
          <w:rFonts w:cs="Times New Roman" w:hint="eastAsia"/>
          <w:kern w:val="0"/>
          <w:position w:val="-2"/>
          <w:szCs w:val="24"/>
        </w:rPr>
        <w:t>包裝數量</w:t>
      </w:r>
      <w:r w:rsidR="00103F88">
        <w:rPr>
          <w:rFonts w:cs="Times New Roman" w:hint="eastAsia"/>
          <w:kern w:val="0"/>
          <w:position w:val="-2"/>
          <w:szCs w:val="24"/>
        </w:rPr>
        <w:t xml:space="preserve"> </w:t>
      </w:r>
      <w:r w:rsidR="00620798" w:rsidRPr="00E0525D">
        <w:rPr>
          <w:rFonts w:cs="Times New Roman"/>
          <w:kern w:val="0"/>
          <w:position w:val="-2"/>
          <w:szCs w:val="24"/>
        </w:rPr>
        <w:t>×</w:t>
      </w:r>
      <w:r w:rsidR="00103F88">
        <w:rPr>
          <w:rFonts w:cs="Times New Roman" w:hint="eastAsia"/>
          <w:kern w:val="0"/>
          <w:position w:val="-2"/>
          <w:szCs w:val="24"/>
        </w:rPr>
        <w:t xml:space="preserve"> </w:t>
      </w:r>
      <w:r w:rsidR="00620798">
        <w:rPr>
          <w:rFonts w:cs="Times New Roman" w:hint="eastAsia"/>
          <w:kern w:val="0"/>
          <w:position w:val="-2"/>
          <w:szCs w:val="24"/>
        </w:rPr>
        <w:t>使用國家占比</w:t>
      </w:r>
      <w:r w:rsidR="00620798">
        <w:rPr>
          <w:rFonts w:cs="Times New Roman" w:hint="eastAsia"/>
          <w:kern w:val="0"/>
          <w:position w:val="-2"/>
          <w:szCs w:val="24"/>
        </w:rPr>
        <w:t xml:space="preserve"> </w:t>
      </w:r>
      <w:r w:rsidR="00620798" w:rsidRPr="00E0525D">
        <w:rPr>
          <w:rFonts w:cs="Times New Roman"/>
          <w:kern w:val="0"/>
          <w:position w:val="-2"/>
          <w:szCs w:val="24"/>
        </w:rPr>
        <w:t xml:space="preserve">× </w:t>
      </w:r>
      <w:r w:rsidR="00620798">
        <w:rPr>
          <w:rFonts w:cs="Times New Roman" w:hint="eastAsia"/>
          <w:kern w:val="0"/>
          <w:position w:val="-2"/>
          <w:szCs w:val="24"/>
        </w:rPr>
        <w:t xml:space="preserve">( 1 </w:t>
      </w:r>
      <w:proofErr w:type="gramStart"/>
      <w:r w:rsidR="00620798">
        <w:rPr>
          <w:rFonts w:cs="Times New Roman"/>
          <w:kern w:val="0"/>
          <w:position w:val="-2"/>
          <w:szCs w:val="24"/>
        </w:rPr>
        <w:t>–</w:t>
      </w:r>
      <w:proofErr w:type="gramEnd"/>
      <w:r w:rsidR="00620798">
        <w:rPr>
          <w:rFonts w:cs="Times New Roman" w:hint="eastAsia"/>
          <w:kern w:val="0"/>
          <w:position w:val="-2"/>
          <w:szCs w:val="24"/>
        </w:rPr>
        <w:t xml:space="preserve"> </w:t>
      </w:r>
      <w:r w:rsidR="00620798">
        <w:rPr>
          <w:rFonts w:cs="Times New Roman" w:hint="eastAsia"/>
          <w:kern w:val="0"/>
          <w:position w:val="-2"/>
          <w:szCs w:val="24"/>
        </w:rPr>
        <w:t>國家回收率</w:t>
      </w:r>
      <w:r w:rsidR="00620798">
        <w:rPr>
          <w:rFonts w:cs="Times New Roman" w:hint="eastAsia"/>
          <w:kern w:val="0"/>
          <w:position w:val="-2"/>
          <w:szCs w:val="24"/>
        </w:rPr>
        <w:t xml:space="preserve">)  </w:t>
      </w:r>
      <w:r w:rsidR="00620798" w:rsidRPr="00E0525D">
        <w:rPr>
          <w:rFonts w:cs="Times New Roman"/>
          <w:kern w:val="0"/>
          <w:position w:val="-2"/>
          <w:szCs w:val="24"/>
        </w:rPr>
        <w:t>×</w:t>
      </w:r>
      <w:r w:rsidR="00620798">
        <w:rPr>
          <w:rFonts w:cs="Times New Roman" w:hint="eastAsia"/>
          <w:kern w:val="0"/>
          <w:position w:val="-2"/>
          <w:szCs w:val="24"/>
        </w:rPr>
        <w:t xml:space="preserve"> </w:t>
      </w:r>
      <w:r w:rsidR="00620798">
        <w:rPr>
          <w:rFonts w:cs="Times New Roman" w:hint="eastAsia"/>
          <w:kern w:val="0"/>
          <w:position w:val="-2"/>
          <w:szCs w:val="24"/>
        </w:rPr>
        <w:t>廢棄處理</w:t>
      </w:r>
      <w:r w:rsidR="00620798" w:rsidRPr="00E0525D">
        <w:rPr>
          <w:rFonts w:cs="Times New Roman"/>
          <w:kern w:val="0"/>
          <w:position w:val="-2"/>
          <w:szCs w:val="24"/>
        </w:rPr>
        <w:t>排放係數</w:t>
      </w:r>
    </w:p>
    <w:p w14:paraId="0E0C4591" w14:textId="77777777" w:rsidR="004E2FB0" w:rsidRPr="00E0525D" w:rsidRDefault="00063810" w:rsidP="004E2FB0">
      <w:pPr>
        <w:pStyle w:val="a9"/>
        <w:numPr>
          <w:ilvl w:val="0"/>
          <w:numId w:val="27"/>
        </w:numPr>
        <w:spacing w:line="20" w:lineRule="atLeast"/>
        <w:ind w:leftChars="100" w:left="720"/>
        <w:jc w:val="both"/>
        <w:rPr>
          <w:rFonts w:cs="Times New Roman"/>
          <w:szCs w:val="24"/>
        </w:rPr>
      </w:pPr>
      <w:r w:rsidRPr="00E0525D">
        <w:rPr>
          <w:rFonts w:cs="Times New Roman"/>
          <w:szCs w:val="24"/>
        </w:rPr>
        <w:t>使用階段假設場景：</w:t>
      </w:r>
    </w:p>
    <w:p w14:paraId="7591DD8B" w14:textId="2612D27A" w:rsidR="004E2FB0" w:rsidRPr="00E0525D" w:rsidRDefault="00063810" w:rsidP="00003753">
      <w:pPr>
        <w:pStyle w:val="a9"/>
        <w:spacing w:line="20" w:lineRule="atLeast"/>
        <w:ind w:leftChars="0" w:left="720"/>
        <w:jc w:val="both"/>
        <w:rPr>
          <w:rFonts w:cs="Times New Roman"/>
          <w:szCs w:val="24"/>
        </w:rPr>
      </w:pPr>
      <w:r w:rsidRPr="00E0525D">
        <w:rPr>
          <w:rFonts w:cs="Times New Roman"/>
          <w:szCs w:val="24"/>
        </w:rPr>
        <w:t>假設機台常年連接主電源</w:t>
      </w:r>
      <w:r w:rsidR="00003753" w:rsidRPr="00E0525D">
        <w:rPr>
          <w:rFonts w:cs="Times New Roman" w:hint="eastAsia"/>
          <w:szCs w:val="24"/>
        </w:rPr>
        <w:t>，因此無</w:t>
      </w:r>
      <w:r w:rsidR="00003753" w:rsidRPr="00E0525D">
        <w:rPr>
          <w:rFonts w:cs="Times New Roman"/>
          <w:szCs w:val="24"/>
        </w:rPr>
        <w:t>Idle Stat</w:t>
      </w:r>
      <w:r w:rsidR="00003753" w:rsidRPr="00E0525D">
        <w:rPr>
          <w:rFonts w:cs="Times New Roman" w:hint="eastAsia"/>
          <w:szCs w:val="24"/>
        </w:rPr>
        <w:t>。</w:t>
      </w:r>
      <w:r w:rsidRPr="00E0525D">
        <w:rPr>
          <w:rFonts w:cs="Times New Roman"/>
          <w:szCs w:val="24"/>
        </w:rPr>
        <w:t xml:space="preserve"> </w:t>
      </w:r>
    </w:p>
    <w:p w14:paraId="13AFF9ED" w14:textId="1C27C114" w:rsidR="004E2FB0" w:rsidRPr="00E0525D" w:rsidRDefault="00063810" w:rsidP="004E2FB0">
      <w:pPr>
        <w:pStyle w:val="a9"/>
        <w:spacing w:line="20" w:lineRule="atLeast"/>
        <w:ind w:leftChars="0" w:left="720"/>
        <w:jc w:val="both"/>
        <w:rPr>
          <w:rFonts w:cs="Times New Roman"/>
          <w:szCs w:val="24"/>
        </w:rPr>
      </w:pPr>
      <w:r w:rsidRPr="00E0525D">
        <w:rPr>
          <w:rFonts w:cs="Times New Roman"/>
          <w:szCs w:val="24"/>
        </w:rPr>
        <w:t>一日</w:t>
      </w:r>
      <w:proofErr w:type="gramStart"/>
      <w:r w:rsidRPr="00E0525D">
        <w:rPr>
          <w:rFonts w:cs="Times New Roman"/>
          <w:szCs w:val="24"/>
        </w:rPr>
        <w:t>期間，</w:t>
      </w:r>
      <w:proofErr w:type="gramEnd"/>
      <w:r w:rsidRPr="00E0525D">
        <w:rPr>
          <w:rFonts w:cs="Times New Roman"/>
          <w:szCs w:val="24"/>
        </w:rPr>
        <w:t>以</w:t>
      </w:r>
      <w:r w:rsidRPr="00E0525D">
        <w:rPr>
          <w:rFonts w:cs="Times New Roman"/>
          <w:szCs w:val="24"/>
        </w:rPr>
        <w:t xml:space="preserve"> 24</w:t>
      </w:r>
      <w:r w:rsidRPr="00E0525D">
        <w:rPr>
          <w:rFonts w:cs="Times New Roman"/>
          <w:szCs w:val="24"/>
        </w:rPr>
        <w:t>小時</w:t>
      </w:r>
      <w:r w:rsidRPr="00E0525D">
        <w:rPr>
          <w:rFonts w:cs="Times New Roman"/>
          <w:szCs w:val="24"/>
        </w:rPr>
        <w:t>/</w:t>
      </w:r>
      <w:r w:rsidRPr="00E0525D">
        <w:rPr>
          <w:rFonts w:cs="Times New Roman"/>
          <w:szCs w:val="24"/>
        </w:rPr>
        <w:t>天的</w:t>
      </w:r>
      <w:r w:rsidRPr="00E0525D">
        <w:rPr>
          <w:rFonts w:cs="Times New Roman"/>
          <w:szCs w:val="24"/>
        </w:rPr>
        <w:t xml:space="preserve"> On State</w:t>
      </w:r>
      <w:r w:rsidRPr="00E0525D">
        <w:rPr>
          <w:rFonts w:cs="Times New Roman"/>
          <w:szCs w:val="24"/>
        </w:rPr>
        <w:t>運行；</w:t>
      </w:r>
      <w:r w:rsidR="007522AB" w:rsidRPr="007522AB">
        <w:rPr>
          <w:rFonts w:cs="Times New Roman"/>
          <w:szCs w:val="24"/>
        </w:rPr>
        <w:t>Power On State</w:t>
      </w:r>
      <w:r w:rsidR="00AC35BA">
        <w:rPr>
          <w:rFonts w:cs="Times New Roman" w:hint="eastAsia"/>
          <w:szCs w:val="24"/>
        </w:rPr>
        <w:t>依據產品測試報告最高功率</w:t>
      </w:r>
      <w:r w:rsidR="00AC35BA">
        <w:rPr>
          <w:rFonts w:cs="Times New Roman" w:hint="eastAsia"/>
          <w:szCs w:val="24"/>
        </w:rPr>
        <w:t>0.225</w:t>
      </w:r>
      <w:r w:rsidR="00D26975">
        <w:rPr>
          <w:rFonts w:cs="Times New Roman"/>
          <w:szCs w:val="24"/>
        </w:rPr>
        <w:t>[</w:t>
      </w:r>
      <w:r w:rsidR="00D26975">
        <w:rPr>
          <w:rFonts w:cs="Times New Roman" w:hint="eastAsia"/>
          <w:szCs w:val="24"/>
        </w:rPr>
        <w:t>k</w:t>
      </w:r>
      <w:r w:rsidR="00D26975">
        <w:rPr>
          <w:rFonts w:cs="Times New Roman"/>
          <w:szCs w:val="24"/>
        </w:rPr>
        <w:t>W]</w:t>
      </w:r>
      <w:r w:rsidR="00D26975">
        <w:rPr>
          <w:rFonts w:cs="Times New Roman" w:hint="eastAsia"/>
          <w:szCs w:val="24"/>
        </w:rPr>
        <w:t>。</w:t>
      </w:r>
    </w:p>
    <w:p w14:paraId="4BDA003C" w14:textId="77777777" w:rsidR="004E2FB0" w:rsidRPr="00E0525D" w:rsidRDefault="00063810" w:rsidP="004E2FB0">
      <w:pPr>
        <w:pStyle w:val="a9"/>
        <w:spacing w:line="20" w:lineRule="atLeast"/>
        <w:ind w:leftChars="0" w:left="720"/>
        <w:jc w:val="both"/>
        <w:rPr>
          <w:rFonts w:cs="Times New Roman"/>
          <w:szCs w:val="24"/>
        </w:rPr>
      </w:pPr>
      <w:r w:rsidRPr="00E0525D">
        <w:rPr>
          <w:rFonts w:cs="Times New Roman"/>
          <w:szCs w:val="24"/>
        </w:rPr>
        <w:t>一年天數：</w:t>
      </w:r>
      <w:r w:rsidRPr="00E0525D">
        <w:rPr>
          <w:rFonts w:cs="Times New Roman"/>
          <w:szCs w:val="24"/>
        </w:rPr>
        <w:t xml:space="preserve">365 </w:t>
      </w:r>
      <w:r w:rsidRPr="00E0525D">
        <w:rPr>
          <w:rFonts w:cs="Times New Roman"/>
          <w:szCs w:val="24"/>
        </w:rPr>
        <w:t>天</w:t>
      </w:r>
      <w:r w:rsidRPr="00E0525D">
        <w:rPr>
          <w:rFonts w:cs="Times New Roman"/>
          <w:szCs w:val="24"/>
        </w:rPr>
        <w:t>/</w:t>
      </w:r>
      <w:r w:rsidRPr="00E0525D">
        <w:rPr>
          <w:rFonts w:cs="Times New Roman"/>
          <w:szCs w:val="24"/>
        </w:rPr>
        <w:t>年。</w:t>
      </w:r>
    </w:p>
    <w:p w14:paraId="49797D08" w14:textId="550B3490" w:rsidR="00063810" w:rsidRPr="00E0525D" w:rsidRDefault="00063810" w:rsidP="004E2FB0">
      <w:pPr>
        <w:pStyle w:val="a9"/>
        <w:spacing w:line="20" w:lineRule="atLeast"/>
        <w:ind w:leftChars="0" w:left="720"/>
        <w:jc w:val="both"/>
        <w:rPr>
          <w:rFonts w:cs="Times New Roman"/>
          <w:szCs w:val="24"/>
        </w:rPr>
      </w:pPr>
      <w:r w:rsidRPr="00E0525D">
        <w:rPr>
          <w:rFonts w:cs="Times New Roman"/>
          <w:szCs w:val="24"/>
        </w:rPr>
        <w:t xml:space="preserve">Energy On State [kWh/year] = </w:t>
      </w:r>
    </w:p>
    <w:p w14:paraId="29EC5B5F" w14:textId="2DB63AAB" w:rsidR="004E2FB0" w:rsidRPr="00E0525D" w:rsidRDefault="00CF31C5" w:rsidP="004E2FB0">
      <w:pPr>
        <w:pStyle w:val="a9"/>
        <w:spacing w:line="20" w:lineRule="atLeast"/>
        <w:ind w:leftChars="0" w:left="720"/>
        <w:jc w:val="both"/>
        <w:rPr>
          <w:rFonts w:cs="Times New Roman"/>
          <w:szCs w:val="24"/>
        </w:rPr>
      </w:pPr>
      <m:oMathPara>
        <m:oMath>
          <m:f>
            <m:fPr>
              <m:ctrlPr>
                <w:rPr>
                  <w:rFonts w:ascii="Cambria Math" w:hAnsi="Cambria Math" w:cs="Times New Roman"/>
                  <w:szCs w:val="24"/>
                </w:rPr>
              </m:ctrlPr>
            </m:fPr>
            <m:num>
              <m:r>
                <m:rPr>
                  <m:sty m:val="p"/>
                </m:rPr>
                <w:rPr>
                  <w:rFonts w:ascii="Cambria Math" w:hAnsi="Cambria Math" w:cs="Times New Roman"/>
                  <w:szCs w:val="24"/>
                </w:rPr>
                <m:t>Power On State</m:t>
              </m:r>
              <m:d>
                <m:dPr>
                  <m:begChr m:val="["/>
                  <m:endChr m:val="]"/>
                  <m:ctrlPr>
                    <w:rPr>
                      <w:rFonts w:ascii="Cambria Math" w:hAnsi="Cambria Math" w:cs="Times New Roman"/>
                      <w:szCs w:val="24"/>
                    </w:rPr>
                  </m:ctrlPr>
                </m:dPr>
                <m:e>
                  <m:r>
                    <m:rPr>
                      <m:sty m:val="p"/>
                    </m:rPr>
                    <w:rPr>
                      <w:rFonts w:ascii="Cambria Math" w:hAnsi="Cambria Math" w:cs="Times New Roman"/>
                      <w:szCs w:val="24"/>
                    </w:rPr>
                    <m:t>W</m:t>
                  </m:r>
                </m:e>
              </m:d>
              <m:r>
                <w:rPr>
                  <w:rFonts w:ascii="Cambria Math" w:hAnsi="Cambria Math" w:cs="Times New Roman"/>
                  <w:szCs w:val="24"/>
                </w:rPr>
                <m:t>×</m:t>
              </m:r>
              <m:d>
                <m:dPr>
                  <m:ctrlPr>
                    <w:rPr>
                      <w:rFonts w:ascii="Cambria Math" w:hAnsi="Cambria Math" w:cs="Times New Roman"/>
                      <w:i/>
                      <w:szCs w:val="24"/>
                    </w:rPr>
                  </m:ctrlPr>
                </m:dPr>
                <m:e>
                  <m:r>
                    <w:rPr>
                      <w:rFonts w:ascii="Cambria Math" w:hAnsi="Cambria Math" w:cs="Times New Roman"/>
                      <w:szCs w:val="24"/>
                    </w:rPr>
                    <m:t>24</m:t>
                  </m:r>
                  <m:f>
                    <m:fPr>
                      <m:ctrlPr>
                        <w:rPr>
                          <w:rFonts w:ascii="Cambria Math" w:hAnsi="Cambria Math" w:cs="Times New Roman"/>
                          <w:i/>
                          <w:szCs w:val="24"/>
                        </w:rPr>
                      </m:ctrlPr>
                    </m:fPr>
                    <m:num>
                      <m:r>
                        <w:rPr>
                          <w:rFonts w:ascii="Cambria Math" w:hAnsi="Cambria Math" w:cs="Times New Roman"/>
                          <w:szCs w:val="24"/>
                        </w:rPr>
                        <m:t>hr</m:t>
                      </m:r>
                    </m:num>
                    <m:den>
                      <m:r>
                        <w:rPr>
                          <w:rFonts w:ascii="Cambria Math" w:hAnsi="Cambria Math" w:cs="Times New Roman"/>
                          <w:szCs w:val="24"/>
                        </w:rPr>
                        <m:t>day</m:t>
                      </m:r>
                    </m:den>
                  </m:f>
                  <m:r>
                    <w:rPr>
                      <w:rFonts w:ascii="Cambria Math" w:hAnsi="Cambria Math" w:cs="Times New Roman"/>
                      <w:szCs w:val="24"/>
                    </w:rPr>
                    <m:t>×365</m:t>
                  </m:r>
                  <m:f>
                    <m:fPr>
                      <m:ctrlPr>
                        <w:rPr>
                          <w:rFonts w:ascii="Cambria Math" w:hAnsi="Cambria Math" w:cs="Times New Roman"/>
                          <w:i/>
                          <w:szCs w:val="24"/>
                        </w:rPr>
                      </m:ctrlPr>
                    </m:fPr>
                    <m:num>
                      <m:r>
                        <w:rPr>
                          <w:rFonts w:ascii="Cambria Math" w:hAnsi="Cambria Math" w:cs="Times New Roman"/>
                          <w:szCs w:val="24"/>
                        </w:rPr>
                        <m:t>day</m:t>
                      </m:r>
                    </m:num>
                    <m:den>
                      <m:r>
                        <w:rPr>
                          <w:rFonts w:ascii="Cambria Math" w:hAnsi="Cambria Math" w:cs="Times New Roman"/>
                          <w:szCs w:val="24"/>
                        </w:rPr>
                        <m:t>year</m:t>
                      </m:r>
                    </m:den>
                  </m:f>
                </m:e>
              </m:d>
            </m:num>
            <m:den>
              <m:r>
                <m:rPr>
                  <m:sty m:val="p"/>
                </m:rPr>
                <w:rPr>
                  <w:rFonts w:ascii="Cambria Math" w:hAnsi="Cambria Math" w:cs="Times New Roman"/>
                  <w:szCs w:val="24"/>
                </w:rPr>
                <m:t>1000</m:t>
              </m:r>
              <m:d>
                <m:dPr>
                  <m:begChr m:val="["/>
                  <m:endChr m:val="]"/>
                  <m:ctrlPr>
                    <w:rPr>
                      <w:rFonts w:ascii="Cambria Math" w:hAnsi="Cambria Math" w:cs="Times New Roman"/>
                      <w:szCs w:val="24"/>
                    </w:rPr>
                  </m:ctrlPr>
                </m:dPr>
                <m:e>
                  <m:f>
                    <m:fPr>
                      <m:type m:val="lin"/>
                      <m:ctrlPr>
                        <w:rPr>
                          <w:rFonts w:ascii="Cambria Math" w:hAnsi="Cambria Math" w:cs="Times New Roman"/>
                          <w:szCs w:val="24"/>
                        </w:rPr>
                      </m:ctrlPr>
                    </m:fPr>
                    <m:num>
                      <m:r>
                        <m:rPr>
                          <m:sty m:val="p"/>
                        </m:rPr>
                        <w:rPr>
                          <w:rFonts w:ascii="Cambria Math" w:hAnsi="Cambria Math" w:cs="Times New Roman"/>
                          <w:szCs w:val="24"/>
                        </w:rPr>
                        <m:t>W</m:t>
                      </m:r>
                    </m:num>
                    <m:den>
                      <m:r>
                        <w:rPr>
                          <w:rFonts w:ascii="Cambria Math" w:hAnsi="Cambria Math" w:cs="Times New Roman"/>
                          <w:szCs w:val="24"/>
                        </w:rPr>
                        <m:t>kw</m:t>
                      </m:r>
                    </m:den>
                  </m:f>
                </m:e>
              </m:d>
            </m:den>
          </m:f>
        </m:oMath>
      </m:oMathPara>
    </w:p>
    <w:p w14:paraId="5677D031" w14:textId="4C6406CB" w:rsidR="004E2FB0" w:rsidRPr="00E0525D" w:rsidRDefault="004E2FB0" w:rsidP="004E2FB0">
      <w:pPr>
        <w:pStyle w:val="a9"/>
        <w:spacing w:line="20" w:lineRule="atLeast"/>
        <w:ind w:leftChars="0" w:left="720"/>
        <w:jc w:val="both"/>
        <w:rPr>
          <w:rFonts w:cs="Times New Roman"/>
          <w:szCs w:val="24"/>
        </w:rPr>
      </w:pPr>
      <w:r w:rsidRPr="00E0525D">
        <w:rPr>
          <w:rFonts w:cs="Times New Roman"/>
          <w:szCs w:val="24"/>
        </w:rPr>
        <w:lastRenderedPageBreak/>
        <w:t>Total Energy [kWh] =</w:t>
      </w:r>
    </w:p>
    <w:p w14:paraId="3A9D9FE3" w14:textId="4F265E3D" w:rsidR="00063810" w:rsidRPr="001E425E" w:rsidRDefault="004E2FB0" w:rsidP="004E2FB0">
      <w:pPr>
        <w:pStyle w:val="a9"/>
        <w:spacing w:line="20" w:lineRule="atLeast"/>
        <w:ind w:leftChars="100" w:left="240"/>
        <w:rPr>
          <w:rFonts w:cs="Times New Roman"/>
          <w:szCs w:val="24"/>
        </w:rPr>
      </w:pPr>
      <m:oMathPara>
        <m:oMath>
          <m:r>
            <w:rPr>
              <w:rFonts w:ascii="Cambria Math" w:hAnsi="Cambria Math" w:cs="Times New Roman"/>
              <w:szCs w:val="24"/>
            </w:rPr>
            <m:t>(Energy On State[kWh/year]+Energy Idle State[kWh/year])×[Warranty</m:t>
          </m:r>
          <m:r>
            <w:rPr>
              <w:rFonts w:ascii="Cambria Math" w:hAnsi="Cambria Math" w:cs="Times New Roman" w:hint="eastAsia"/>
              <w:szCs w:val="24"/>
            </w:rPr>
            <m:t xml:space="preserve"> </m:t>
          </m:r>
          <m:r>
            <w:rPr>
              <w:rFonts w:ascii="Cambria Math" w:hAnsi="Cambria Math" w:cs="Times New Roman"/>
              <w:szCs w:val="24"/>
            </w:rPr>
            <m:t>year]</m:t>
          </m:r>
        </m:oMath>
      </m:oMathPara>
    </w:p>
    <w:p w14:paraId="7CA7C20D" w14:textId="102D1596" w:rsidR="0082642B" w:rsidRPr="0082642B" w:rsidRDefault="0082642B" w:rsidP="0082642B">
      <w:pPr>
        <w:pStyle w:val="a9"/>
        <w:spacing w:line="20" w:lineRule="atLeast"/>
        <w:ind w:leftChars="0" w:left="720"/>
        <w:jc w:val="center"/>
        <w:rPr>
          <w:rFonts w:ascii="Cambria Math" w:hAnsi="Cambria Math" w:cs="Times New Roman"/>
          <w:szCs w:val="24"/>
          <w:oMath/>
        </w:rPr>
      </w:pPr>
      <w:r w:rsidRPr="00E0525D">
        <w:rPr>
          <w:rFonts w:cs="Times New Roman"/>
          <w:szCs w:val="24"/>
        </w:rPr>
        <w:t>=</w:t>
      </w:r>
      <m:oMath>
        <m:r>
          <w:rPr>
            <w:rFonts w:ascii="Cambria Math" w:hAnsi="Cambria Math" w:cs="Times New Roman"/>
            <w:szCs w:val="24"/>
          </w:rPr>
          <m:t xml:space="preserve"> </m:t>
        </m:r>
        <m:d>
          <m:dPr>
            <m:begChr m:val="{"/>
            <m:endChr m:val="}"/>
            <m:ctrlPr>
              <w:rPr>
                <w:rFonts w:ascii="Cambria Math" w:hAnsi="Cambria Math" w:cs="Times New Roman"/>
                <w:i/>
                <w:szCs w:val="24"/>
              </w:rPr>
            </m:ctrlPr>
          </m:dPr>
          <m:e>
            <m:d>
              <m:dPr>
                <m:begChr m:val="{"/>
                <m:endChr m:val="}"/>
                <m:ctrlPr>
                  <w:rPr>
                    <w:rFonts w:ascii="Cambria Math" w:hAnsi="Cambria Math" w:cs="Times New Roman"/>
                    <w:i/>
                    <w:szCs w:val="24"/>
                  </w:rPr>
                </m:ctrlPr>
              </m:dPr>
              <m:e>
                <m:r>
                  <w:rPr>
                    <w:rFonts w:ascii="Cambria Math" w:hAnsi="Cambria Math" w:cs="Times New Roman"/>
                    <w:szCs w:val="24"/>
                  </w:rPr>
                  <m:t>Power</m:t>
                </m:r>
              </m:e>
            </m:d>
          </m:e>
        </m:d>
        <m:d>
          <m:dPr>
            <m:begChr m:val="["/>
            <m:endChr m:val="]"/>
            <m:ctrlPr>
              <w:rPr>
                <w:rFonts w:ascii="Cambria Math" w:hAnsi="Cambria Math" w:cs="Times New Roman"/>
                <w:szCs w:val="24"/>
              </w:rPr>
            </m:ctrlPr>
          </m:dPr>
          <m:e>
            <m:r>
              <m:rPr>
                <m:sty m:val="p"/>
              </m:rPr>
              <w:rPr>
                <w:rFonts w:ascii="Cambria Math" w:hAnsi="Cambria Math" w:cs="Times New Roman"/>
                <w:szCs w:val="24"/>
              </w:rPr>
              <m:t>kW</m:t>
            </m:r>
          </m:e>
        </m:d>
        <m:r>
          <w:rPr>
            <w:rFonts w:ascii="Cambria Math" w:hAnsi="Cambria Math" w:cs="Times New Roman"/>
            <w:szCs w:val="24"/>
          </w:rPr>
          <m:t>×</m:t>
        </m:r>
        <m:r>
          <w:rPr>
            <w:rFonts w:ascii="Cambria Math" w:hAnsi="Cambria Math" w:cs="Times New Roman" w:hint="eastAsia"/>
            <w:szCs w:val="24"/>
          </w:rPr>
          <m:t xml:space="preserve"> </m:t>
        </m:r>
        <m:d>
          <m:dPr>
            <m:ctrlPr>
              <w:rPr>
                <w:rFonts w:ascii="Cambria Math" w:hAnsi="Cambria Math" w:cs="Times New Roman"/>
                <w:i/>
                <w:szCs w:val="24"/>
              </w:rPr>
            </m:ctrlPr>
          </m:dPr>
          <m:e>
            <m:r>
              <w:rPr>
                <w:rFonts w:ascii="Cambria Math" w:hAnsi="Cambria Math" w:cs="Times New Roman"/>
                <w:szCs w:val="24"/>
              </w:rPr>
              <m:t>24</m:t>
            </m:r>
            <m:f>
              <m:fPr>
                <m:ctrlPr>
                  <w:rPr>
                    <w:rFonts w:ascii="Cambria Math" w:hAnsi="Cambria Math" w:cs="Times New Roman"/>
                    <w:i/>
                    <w:szCs w:val="24"/>
                  </w:rPr>
                </m:ctrlPr>
              </m:fPr>
              <m:num>
                <m:r>
                  <w:rPr>
                    <w:rFonts w:ascii="Cambria Math" w:hAnsi="Cambria Math" w:cs="Times New Roman"/>
                    <w:szCs w:val="24"/>
                  </w:rPr>
                  <m:t>hr</m:t>
                </m:r>
              </m:num>
              <m:den>
                <m:r>
                  <w:rPr>
                    <w:rFonts w:ascii="Cambria Math" w:hAnsi="Cambria Math" w:cs="Times New Roman"/>
                    <w:szCs w:val="24"/>
                  </w:rPr>
                  <m:t>day</m:t>
                </m:r>
              </m:den>
            </m:f>
            <m:r>
              <w:rPr>
                <w:rFonts w:ascii="Cambria Math" w:hAnsi="Cambria Math" w:cs="Times New Roman"/>
                <w:szCs w:val="24"/>
              </w:rPr>
              <m:t>×365</m:t>
            </m:r>
            <m:f>
              <m:fPr>
                <m:ctrlPr>
                  <w:rPr>
                    <w:rFonts w:ascii="Cambria Math" w:hAnsi="Cambria Math" w:cs="Times New Roman"/>
                    <w:i/>
                    <w:szCs w:val="24"/>
                  </w:rPr>
                </m:ctrlPr>
              </m:fPr>
              <m:num>
                <m:r>
                  <w:rPr>
                    <w:rFonts w:ascii="Cambria Math" w:hAnsi="Cambria Math" w:cs="Times New Roman"/>
                    <w:szCs w:val="24"/>
                  </w:rPr>
                  <m:t>day</m:t>
                </m:r>
              </m:num>
              <m:den>
                <m:r>
                  <w:rPr>
                    <w:rFonts w:ascii="Cambria Math" w:hAnsi="Cambria Math" w:cs="Times New Roman"/>
                    <w:szCs w:val="24"/>
                  </w:rPr>
                  <m:t>year</m:t>
                </m:r>
              </m:den>
            </m:f>
          </m:e>
        </m:d>
        <m:r>
          <w:rPr>
            <w:rFonts w:ascii="Cambria Math" w:hAnsi="Cambria Math" w:cs="Times New Roman"/>
            <w:szCs w:val="24"/>
          </w:rPr>
          <m:t>×{</m:t>
        </m:r>
        <m:d>
          <m:dPr>
            <m:begChr m:val="{"/>
            <m:endChr m:val="}"/>
            <m:ctrlPr>
              <w:rPr>
                <w:rFonts w:ascii="Cambria Math" w:hAnsi="Cambria Math" w:cs="Times New Roman"/>
                <w:i/>
                <w:szCs w:val="24"/>
              </w:rPr>
            </m:ctrlPr>
          </m:dPr>
          <m:e>
            <m:r>
              <w:rPr>
                <w:rFonts w:ascii="Cambria Math" w:hAnsi="Cambria Math" w:cs="Times New Roman"/>
                <w:szCs w:val="24"/>
              </w:rPr>
              <m:t>warranty</m:t>
            </m:r>
          </m:e>
        </m:d>
        <m:r>
          <w:rPr>
            <w:rFonts w:ascii="Cambria Math" w:hAnsi="Cambria Math" w:cs="Times New Roman"/>
            <w:szCs w:val="24"/>
          </w:rPr>
          <m:t>}[year]</m:t>
        </m:r>
      </m:oMath>
    </w:p>
    <w:p w14:paraId="074666D6" w14:textId="77777777" w:rsidR="00063810" w:rsidRPr="00E0525D" w:rsidRDefault="00063810" w:rsidP="004E2FB0">
      <w:pPr>
        <w:spacing w:line="20" w:lineRule="atLeast"/>
        <w:ind w:leftChars="100" w:left="240" w:firstLine="480"/>
        <w:rPr>
          <w:rFonts w:cs="Times New Roman"/>
          <w:kern w:val="0"/>
          <w:position w:val="-2"/>
          <w:szCs w:val="24"/>
        </w:rPr>
      </w:pPr>
      <w:r w:rsidRPr="00E0525D">
        <w:rPr>
          <w:rFonts w:cs="Times New Roman"/>
          <w:kern w:val="0"/>
          <w:position w:val="-2"/>
          <w:szCs w:val="24"/>
        </w:rPr>
        <w:t>其中，</w:t>
      </w:r>
    </w:p>
    <w:p w14:paraId="1451628F" w14:textId="65EAEB8F" w:rsidR="00063810" w:rsidRPr="00E0525D" w:rsidRDefault="00E013E7" w:rsidP="004E2FB0">
      <w:pPr>
        <w:spacing w:line="20" w:lineRule="atLeast"/>
        <w:ind w:leftChars="100" w:left="240" w:firstLine="480"/>
        <w:jc w:val="both"/>
        <w:rPr>
          <w:rFonts w:cs="Times New Roman"/>
          <w:kern w:val="0"/>
          <w:position w:val="-2"/>
          <w:szCs w:val="24"/>
        </w:rPr>
      </w:pPr>
      <w:r w:rsidRPr="00E013E7">
        <w:rPr>
          <w:rFonts w:cs="Times New Roman"/>
          <w:kern w:val="0"/>
          <w:position w:val="-2"/>
          <w:szCs w:val="24"/>
        </w:rPr>
        <w:t>Warranty year</w:t>
      </w:r>
      <w:r w:rsidR="00063810" w:rsidRPr="00E0525D">
        <w:rPr>
          <w:rFonts w:cs="Times New Roman"/>
          <w:kern w:val="0"/>
          <w:position w:val="-2"/>
          <w:szCs w:val="24"/>
        </w:rPr>
        <w:t>以</w:t>
      </w:r>
      <w:r>
        <w:rPr>
          <w:rFonts w:cs="Times New Roman" w:hint="eastAsia"/>
          <w:kern w:val="0"/>
          <w:position w:val="-2"/>
          <w:szCs w:val="24"/>
        </w:rPr>
        <w:t>產品</w:t>
      </w:r>
      <w:r w:rsidR="0095644C">
        <w:rPr>
          <w:rFonts w:cs="Times New Roman" w:hint="eastAsia"/>
          <w:kern w:val="0"/>
          <w:position w:val="-2"/>
          <w:szCs w:val="24"/>
        </w:rPr>
        <w:t>銷售</w:t>
      </w:r>
      <w:proofErr w:type="gramStart"/>
      <w:r w:rsidR="00B97B31" w:rsidRPr="00E0525D">
        <w:rPr>
          <w:rFonts w:cs="Times New Roman" w:hint="eastAsia"/>
          <w:kern w:val="0"/>
          <w:position w:val="-2"/>
          <w:szCs w:val="24"/>
        </w:rPr>
        <w:t>保</w:t>
      </w:r>
      <w:r w:rsidR="00573B5E">
        <w:rPr>
          <w:rFonts w:cs="Times New Roman" w:hint="eastAsia"/>
          <w:kern w:val="0"/>
          <w:position w:val="-2"/>
          <w:szCs w:val="24"/>
        </w:rPr>
        <w:t>固</w:t>
      </w:r>
      <w:r w:rsidR="00B97B31" w:rsidRPr="00E0525D">
        <w:rPr>
          <w:rFonts w:cs="Times New Roman" w:hint="eastAsia"/>
          <w:kern w:val="0"/>
          <w:position w:val="-2"/>
          <w:szCs w:val="24"/>
        </w:rPr>
        <w:t>書</w:t>
      </w:r>
      <w:r w:rsidR="00333CDA">
        <w:rPr>
          <w:rFonts w:cs="Times New Roman" w:hint="eastAsia"/>
          <w:kern w:val="0"/>
          <w:position w:val="-2"/>
          <w:szCs w:val="24"/>
        </w:rPr>
        <w:t>5</w:t>
      </w:r>
      <w:r>
        <w:rPr>
          <w:rFonts w:cs="Times New Roman" w:hint="eastAsia"/>
          <w:kern w:val="0"/>
          <w:position w:val="-2"/>
          <w:szCs w:val="24"/>
        </w:rPr>
        <w:t>年</w:t>
      </w:r>
      <w:proofErr w:type="gramEnd"/>
      <w:r w:rsidR="007522AB">
        <w:rPr>
          <w:rFonts w:cs="Times New Roman" w:hint="eastAsia"/>
          <w:kern w:val="0"/>
          <w:position w:val="-2"/>
          <w:szCs w:val="24"/>
        </w:rPr>
        <w:t>年</w:t>
      </w:r>
      <w:r>
        <w:rPr>
          <w:rFonts w:cs="Times New Roman" w:hint="eastAsia"/>
          <w:kern w:val="0"/>
          <w:position w:val="-2"/>
          <w:szCs w:val="24"/>
        </w:rPr>
        <w:t>限</w:t>
      </w:r>
      <w:r w:rsidR="00063810" w:rsidRPr="00E0525D">
        <w:rPr>
          <w:rFonts w:cs="Times New Roman"/>
          <w:kern w:val="0"/>
          <w:position w:val="-2"/>
          <w:szCs w:val="24"/>
        </w:rPr>
        <w:t>為</w:t>
      </w:r>
      <w:r w:rsidR="00B97B31" w:rsidRPr="00E0525D">
        <w:rPr>
          <w:rFonts w:cs="Times New Roman" w:hint="eastAsia"/>
          <w:kern w:val="0"/>
          <w:position w:val="-2"/>
          <w:szCs w:val="24"/>
        </w:rPr>
        <w:t>標</w:t>
      </w:r>
      <w:r w:rsidR="00063810" w:rsidRPr="00E0525D">
        <w:rPr>
          <w:rFonts w:cs="Times New Roman"/>
          <w:kern w:val="0"/>
          <w:position w:val="-2"/>
          <w:szCs w:val="24"/>
        </w:rPr>
        <w:t>準</w:t>
      </w:r>
      <w:r w:rsidR="00B97B31" w:rsidRPr="00E0525D">
        <w:rPr>
          <w:rFonts w:cs="Times New Roman" w:hint="eastAsia"/>
          <w:kern w:val="0"/>
          <w:position w:val="-2"/>
          <w:szCs w:val="24"/>
        </w:rPr>
        <w:t>。</w:t>
      </w:r>
    </w:p>
    <w:p w14:paraId="3C68C4DE" w14:textId="402337EA" w:rsidR="00B428F0" w:rsidRPr="00E0525D" w:rsidRDefault="00B428F0" w:rsidP="00B428F0">
      <w:pPr>
        <w:pStyle w:val="a9"/>
        <w:numPr>
          <w:ilvl w:val="0"/>
          <w:numId w:val="27"/>
        </w:numPr>
        <w:spacing w:line="20" w:lineRule="atLeast"/>
        <w:ind w:leftChars="100" w:left="720"/>
        <w:jc w:val="both"/>
        <w:rPr>
          <w:rFonts w:cs="Times New Roman"/>
          <w:szCs w:val="24"/>
        </w:rPr>
      </w:pPr>
      <w:r>
        <w:rPr>
          <w:rFonts w:cs="Times New Roman" w:hint="eastAsia"/>
          <w:szCs w:val="24"/>
        </w:rPr>
        <w:t>廢棄</w:t>
      </w:r>
      <w:r w:rsidR="006501FC">
        <w:rPr>
          <w:rFonts w:cs="Times New Roman" w:hint="eastAsia"/>
          <w:szCs w:val="24"/>
        </w:rPr>
        <w:t>處理階段</w:t>
      </w:r>
      <w:r w:rsidRPr="00E0525D">
        <w:rPr>
          <w:rFonts w:cs="Times New Roman"/>
          <w:szCs w:val="24"/>
        </w:rPr>
        <w:t>假設場景：</w:t>
      </w:r>
    </w:p>
    <w:p w14:paraId="18D64C3E" w14:textId="0DCA17D1" w:rsidR="00D222CA" w:rsidRDefault="000B0B4E" w:rsidP="00D222CA">
      <w:pPr>
        <w:spacing w:line="20" w:lineRule="atLeast"/>
        <w:ind w:leftChars="100" w:left="240" w:firstLine="480"/>
        <w:jc w:val="both"/>
        <w:rPr>
          <w:rFonts w:cs="Times New Roman"/>
          <w:kern w:val="0"/>
          <w:position w:val="-2"/>
          <w:szCs w:val="24"/>
        </w:rPr>
      </w:pPr>
      <w:r>
        <w:rPr>
          <w:rFonts w:cs="Times New Roman" w:hint="eastAsia"/>
          <w:kern w:val="0"/>
          <w:position w:val="-2"/>
          <w:szCs w:val="24"/>
        </w:rPr>
        <w:t>假設</w:t>
      </w:r>
      <w:r w:rsidR="0001575B">
        <w:rPr>
          <w:rFonts w:cs="Times New Roman" w:hint="eastAsia"/>
          <w:kern w:val="0"/>
          <w:position w:val="-2"/>
          <w:szCs w:val="24"/>
        </w:rPr>
        <w:t>產品經回收</w:t>
      </w:r>
      <w:proofErr w:type="gramStart"/>
      <w:r w:rsidR="0001575B">
        <w:rPr>
          <w:rFonts w:cs="Times New Roman" w:hint="eastAsia"/>
          <w:kern w:val="0"/>
          <w:position w:val="-2"/>
          <w:szCs w:val="24"/>
        </w:rPr>
        <w:t>後碳排</w:t>
      </w:r>
      <w:proofErr w:type="gramEnd"/>
      <w:r w:rsidR="0001575B">
        <w:rPr>
          <w:rFonts w:cs="Times New Roman" w:hint="eastAsia"/>
          <w:kern w:val="0"/>
          <w:position w:val="-2"/>
          <w:szCs w:val="24"/>
        </w:rPr>
        <w:t>為</w:t>
      </w:r>
      <w:r w:rsidR="0001575B">
        <w:rPr>
          <w:rFonts w:cs="Times New Roman" w:hint="eastAsia"/>
          <w:kern w:val="0"/>
          <w:position w:val="-2"/>
          <w:szCs w:val="24"/>
        </w:rPr>
        <w:t>0</w:t>
      </w:r>
      <w:r w:rsidR="0001575B">
        <w:rPr>
          <w:rFonts w:cs="Times New Roman" w:hint="eastAsia"/>
          <w:kern w:val="0"/>
          <w:position w:val="-2"/>
          <w:szCs w:val="24"/>
        </w:rPr>
        <w:t>，</w:t>
      </w:r>
      <w:r w:rsidR="00902E79">
        <w:rPr>
          <w:rFonts w:cs="Times New Roman" w:hint="eastAsia"/>
          <w:kern w:val="0"/>
          <w:position w:val="-2"/>
          <w:szCs w:val="24"/>
        </w:rPr>
        <w:t>依據產品使用地區的回收率</w:t>
      </w:r>
      <w:r w:rsidR="00AD535D">
        <w:rPr>
          <w:rFonts w:cs="Times New Roman" w:hint="eastAsia"/>
          <w:kern w:val="0"/>
          <w:position w:val="-2"/>
          <w:szCs w:val="24"/>
        </w:rPr>
        <w:t>計算</w:t>
      </w:r>
    </w:p>
    <w:p w14:paraId="10281E14" w14:textId="095B23D6" w:rsidR="00E85E1D" w:rsidRPr="00C55FB4" w:rsidRDefault="00E85E1D" w:rsidP="00C55FB4">
      <w:pPr>
        <w:spacing w:line="20" w:lineRule="atLeast"/>
        <w:ind w:leftChars="100" w:left="240" w:firstLine="480"/>
        <w:jc w:val="both"/>
        <w:rPr>
          <w:rFonts w:cs="Times New Roman"/>
          <w:kern w:val="0"/>
          <w:position w:val="-2"/>
          <w:szCs w:val="24"/>
        </w:rPr>
      </w:pPr>
      <w:r>
        <w:rPr>
          <w:rFonts w:cs="Times New Roman" w:hint="eastAsia"/>
          <w:kern w:val="0"/>
          <w:position w:val="-2"/>
          <w:szCs w:val="24"/>
        </w:rPr>
        <w:t>廢棄處理</w:t>
      </w:r>
      <w:r w:rsidR="00723814">
        <w:rPr>
          <w:rFonts w:cs="Times New Roman" w:hint="eastAsia"/>
          <w:kern w:val="0"/>
          <w:position w:val="-2"/>
          <w:szCs w:val="24"/>
        </w:rPr>
        <w:t>量</w:t>
      </w:r>
      <w:r w:rsidR="00C55FB4">
        <w:rPr>
          <w:rFonts w:cs="Times New Roman" w:hint="eastAsia"/>
          <w:kern w:val="0"/>
          <w:position w:val="-2"/>
          <w:szCs w:val="24"/>
        </w:rPr>
        <w:t xml:space="preserve"> </w:t>
      </w:r>
      <w:r w:rsidRPr="00C55FB4">
        <w:rPr>
          <w:rFonts w:cs="Times New Roman"/>
          <w:kern w:val="0"/>
          <w:position w:val="-2"/>
          <w:szCs w:val="24"/>
        </w:rPr>
        <w:t xml:space="preserve">= </w:t>
      </w:r>
      <w:r w:rsidR="00A34993" w:rsidRPr="00C55FB4">
        <w:rPr>
          <w:rFonts w:cs="Times New Roman" w:hint="eastAsia"/>
          <w:kern w:val="0"/>
          <w:position w:val="-2"/>
          <w:szCs w:val="24"/>
        </w:rPr>
        <w:t>1</w:t>
      </w:r>
      <w:r w:rsidR="00BE7C36">
        <w:rPr>
          <w:rFonts w:cs="Times New Roman"/>
          <w:kern w:val="0"/>
          <w:position w:val="-2"/>
          <w:szCs w:val="24"/>
        </w:rPr>
        <w:t xml:space="preserve">00% </w:t>
      </w:r>
      <w:r w:rsidR="00A34993" w:rsidRPr="00C55FB4">
        <w:rPr>
          <w:rFonts w:cs="Times New Roman" w:hint="eastAsia"/>
          <w:kern w:val="0"/>
          <w:position w:val="-2"/>
          <w:szCs w:val="24"/>
        </w:rPr>
        <w:t>-</w:t>
      </w:r>
      <w:r w:rsidR="00BE7C36">
        <w:rPr>
          <w:rFonts w:cs="Times New Roman"/>
          <w:kern w:val="0"/>
          <w:position w:val="-2"/>
          <w:szCs w:val="24"/>
        </w:rPr>
        <w:t xml:space="preserve"> </w:t>
      </w:r>
      <w:r w:rsidR="00A34993" w:rsidRPr="00C55FB4">
        <w:rPr>
          <w:rFonts w:cs="Times New Roman" w:hint="eastAsia"/>
          <w:kern w:val="0"/>
          <w:position w:val="-2"/>
          <w:szCs w:val="24"/>
        </w:rPr>
        <w:t>當地廢棄回收率</w:t>
      </w:r>
    </w:p>
    <w:p w14:paraId="570A1DCF" w14:textId="38D47216" w:rsidR="00746266" w:rsidRDefault="00BE7C36" w:rsidP="00BE7C36">
      <w:pPr>
        <w:spacing w:line="20" w:lineRule="atLeast"/>
        <w:ind w:leftChars="100" w:left="240" w:firstLine="480"/>
        <w:jc w:val="both"/>
        <w:rPr>
          <w:rFonts w:cs="Times New Roman"/>
          <w:szCs w:val="24"/>
        </w:rPr>
      </w:pPr>
      <w:r>
        <w:rPr>
          <w:rFonts w:cs="Times New Roman" w:hint="eastAsia"/>
          <w:szCs w:val="24"/>
        </w:rPr>
        <w:t>產品廢棄處理</w:t>
      </w:r>
      <w:r w:rsidR="00746266">
        <w:rPr>
          <w:rFonts w:cs="Times New Roman" w:hint="eastAsia"/>
          <w:szCs w:val="24"/>
        </w:rPr>
        <w:t>量</w:t>
      </w:r>
      <w:r w:rsidR="00746266">
        <w:rPr>
          <w:rFonts w:cs="Times New Roman" w:hint="eastAsia"/>
          <w:szCs w:val="24"/>
        </w:rPr>
        <w:t xml:space="preserve"> = </w:t>
      </w:r>
    </w:p>
    <w:p w14:paraId="16783DF1" w14:textId="7D88D0AA" w:rsidR="00903D38" w:rsidRPr="00C55FB4" w:rsidRDefault="00BE7C36" w:rsidP="00903D38">
      <w:pPr>
        <w:spacing w:line="20" w:lineRule="atLeast"/>
        <w:ind w:left="480" w:firstLine="480"/>
        <w:jc w:val="both"/>
        <w:rPr>
          <w:rFonts w:cs="Times New Roman"/>
          <w:kern w:val="0"/>
          <w:position w:val="-2"/>
          <w:szCs w:val="24"/>
        </w:rPr>
      </w:pPr>
      <w:r w:rsidRPr="00C55FB4">
        <w:rPr>
          <w:rFonts w:cs="Times New Roman"/>
          <w:kern w:val="0"/>
          <w:position w:val="-2"/>
          <w:szCs w:val="24"/>
        </w:rPr>
        <w:t>該產品</w:t>
      </w:r>
      <w:r w:rsidRPr="00C55FB4">
        <w:rPr>
          <w:rFonts w:cs="Times New Roman" w:hint="eastAsia"/>
          <w:kern w:val="0"/>
          <w:position w:val="-2"/>
          <w:szCs w:val="24"/>
        </w:rPr>
        <w:t>重量</w:t>
      </w:r>
      <w:r w:rsidRPr="00C55FB4">
        <w:rPr>
          <w:rFonts w:cs="Times New Roman"/>
          <w:kern w:val="0"/>
          <w:position w:val="-2"/>
          <w:szCs w:val="24"/>
        </w:rPr>
        <w:t xml:space="preserve"> × </w:t>
      </w:r>
      <w:r w:rsidRPr="00C55FB4">
        <w:rPr>
          <w:rFonts w:cs="Times New Roman" w:hint="eastAsia"/>
          <w:kern w:val="0"/>
          <w:position w:val="-2"/>
          <w:szCs w:val="24"/>
        </w:rPr>
        <w:t>(</w:t>
      </w:r>
      <w:r w:rsidRPr="00C55FB4">
        <w:rPr>
          <w:rFonts w:cs="Times New Roman"/>
          <w:kern w:val="0"/>
          <w:position w:val="-2"/>
          <w:szCs w:val="24"/>
        </w:rPr>
        <w:t xml:space="preserve"> </w:t>
      </w:r>
      <w:r w:rsidRPr="00C55FB4">
        <w:rPr>
          <w:rFonts w:cs="Times New Roman" w:hint="eastAsia"/>
          <w:kern w:val="0"/>
          <w:position w:val="-2"/>
          <w:szCs w:val="24"/>
        </w:rPr>
        <w:t xml:space="preserve">1 - </w:t>
      </w:r>
      <w:r w:rsidRPr="00C55FB4">
        <w:rPr>
          <w:rFonts w:cs="Times New Roman" w:hint="eastAsia"/>
          <w:kern w:val="0"/>
          <w:position w:val="-2"/>
          <w:szCs w:val="24"/>
        </w:rPr>
        <w:t>當地廢棄回收率</w:t>
      </w:r>
      <w:r w:rsidRPr="00C55FB4">
        <w:rPr>
          <w:rFonts w:cs="Times New Roman" w:hint="eastAsia"/>
          <w:kern w:val="0"/>
          <w:position w:val="-2"/>
          <w:szCs w:val="24"/>
        </w:rPr>
        <w:t>)</w:t>
      </w:r>
      <w:r w:rsidRPr="00C55FB4">
        <w:rPr>
          <w:rFonts w:cs="Times New Roman"/>
          <w:kern w:val="0"/>
          <w:position w:val="-2"/>
          <w:szCs w:val="24"/>
        </w:rPr>
        <w:t xml:space="preserve"> </w:t>
      </w:r>
      <w:r w:rsidR="00746266" w:rsidRPr="00C55FB4">
        <w:rPr>
          <w:rFonts w:cs="Times New Roman"/>
          <w:kern w:val="0"/>
          <w:position w:val="-2"/>
          <w:szCs w:val="24"/>
        </w:rPr>
        <w:t>×</w:t>
      </w:r>
      <w:r w:rsidR="00746266">
        <w:rPr>
          <w:rFonts w:cs="Times New Roman" w:hint="eastAsia"/>
          <w:kern w:val="0"/>
          <w:position w:val="-2"/>
          <w:szCs w:val="24"/>
        </w:rPr>
        <w:t xml:space="preserve"> </w:t>
      </w:r>
      <w:r w:rsidR="00746266">
        <w:rPr>
          <w:rFonts w:cs="Times New Roman" w:hint="eastAsia"/>
          <w:kern w:val="0"/>
          <w:position w:val="-2"/>
          <w:szCs w:val="24"/>
        </w:rPr>
        <w:t>出口國家數量占比</w:t>
      </w:r>
    </w:p>
    <w:p w14:paraId="0C48E86D" w14:textId="0922E7A5" w:rsidR="00B4167B" w:rsidRDefault="00B4167B" w:rsidP="00B4167B">
      <w:pPr>
        <w:spacing w:line="20" w:lineRule="atLeast"/>
        <w:ind w:leftChars="100" w:left="240" w:firstLine="480"/>
        <w:jc w:val="both"/>
        <w:rPr>
          <w:rFonts w:cs="Times New Roman"/>
          <w:szCs w:val="24"/>
        </w:rPr>
      </w:pPr>
      <w:r>
        <w:rPr>
          <w:rFonts w:cs="Times New Roman" w:hint="eastAsia"/>
          <w:szCs w:val="24"/>
        </w:rPr>
        <w:t>包裝廢棄處理量</w:t>
      </w:r>
      <w:r>
        <w:rPr>
          <w:rFonts w:cs="Times New Roman" w:hint="eastAsia"/>
          <w:szCs w:val="24"/>
        </w:rPr>
        <w:t xml:space="preserve"> = </w:t>
      </w:r>
    </w:p>
    <w:p w14:paraId="1B1D6B14" w14:textId="21AC2FDF" w:rsidR="00B4167B" w:rsidRDefault="00B4167B" w:rsidP="00B4167B">
      <w:pPr>
        <w:spacing w:line="20" w:lineRule="atLeast"/>
        <w:ind w:leftChars="100" w:left="240" w:firstLine="480"/>
        <w:jc w:val="both"/>
        <w:rPr>
          <w:rFonts w:cs="Times New Roman"/>
          <w:szCs w:val="24"/>
        </w:rPr>
      </w:pPr>
      <w:r>
        <w:rPr>
          <w:rFonts w:cs="Times New Roman"/>
          <w:szCs w:val="24"/>
        </w:rPr>
        <w:tab/>
      </w:r>
      <w:r>
        <w:rPr>
          <w:rFonts w:cs="Times New Roman" w:hint="eastAsia"/>
          <w:szCs w:val="24"/>
        </w:rPr>
        <w:t>包材重量</w:t>
      </w:r>
      <w:r>
        <w:rPr>
          <w:rFonts w:cs="Times New Roman" w:hint="eastAsia"/>
          <w:szCs w:val="24"/>
        </w:rPr>
        <w:t xml:space="preserve"> </w:t>
      </w:r>
      <w:r w:rsidRPr="00C55FB4">
        <w:rPr>
          <w:rFonts w:cs="Times New Roman"/>
          <w:kern w:val="0"/>
          <w:position w:val="-2"/>
          <w:szCs w:val="24"/>
        </w:rPr>
        <w:t>×</w:t>
      </w:r>
      <w:r>
        <w:rPr>
          <w:rFonts w:cs="Times New Roman" w:hint="eastAsia"/>
          <w:kern w:val="0"/>
          <w:position w:val="-2"/>
          <w:szCs w:val="24"/>
        </w:rPr>
        <w:t xml:space="preserve"> </w:t>
      </w:r>
      <w:r>
        <w:rPr>
          <w:rFonts w:cs="Times New Roman" w:hint="eastAsia"/>
          <w:kern w:val="0"/>
          <w:position w:val="-2"/>
          <w:szCs w:val="24"/>
        </w:rPr>
        <w:t>包材數量</w:t>
      </w:r>
      <w:r>
        <w:rPr>
          <w:rFonts w:cs="Times New Roman" w:hint="eastAsia"/>
          <w:kern w:val="0"/>
          <w:position w:val="-2"/>
          <w:szCs w:val="24"/>
        </w:rPr>
        <w:t xml:space="preserve"> </w:t>
      </w:r>
      <w:r w:rsidRPr="00C55FB4">
        <w:rPr>
          <w:rFonts w:cs="Times New Roman"/>
          <w:kern w:val="0"/>
          <w:position w:val="-2"/>
          <w:szCs w:val="24"/>
        </w:rPr>
        <w:t>×</w:t>
      </w:r>
      <w:r>
        <w:rPr>
          <w:rFonts w:cs="Times New Roman" w:hint="eastAsia"/>
          <w:kern w:val="0"/>
          <w:position w:val="-2"/>
          <w:szCs w:val="24"/>
        </w:rPr>
        <w:t xml:space="preserve"> </w:t>
      </w:r>
      <w:r w:rsidRPr="00C55FB4">
        <w:rPr>
          <w:rFonts w:cs="Times New Roman" w:hint="eastAsia"/>
          <w:kern w:val="0"/>
          <w:position w:val="-2"/>
          <w:szCs w:val="24"/>
        </w:rPr>
        <w:t>(</w:t>
      </w:r>
      <w:r w:rsidRPr="00C55FB4">
        <w:rPr>
          <w:rFonts w:cs="Times New Roman"/>
          <w:kern w:val="0"/>
          <w:position w:val="-2"/>
          <w:szCs w:val="24"/>
        </w:rPr>
        <w:t xml:space="preserve"> </w:t>
      </w:r>
      <w:r w:rsidRPr="00C55FB4">
        <w:rPr>
          <w:rFonts w:cs="Times New Roman" w:hint="eastAsia"/>
          <w:kern w:val="0"/>
          <w:position w:val="-2"/>
          <w:szCs w:val="24"/>
        </w:rPr>
        <w:t xml:space="preserve">1 - </w:t>
      </w:r>
      <w:r w:rsidRPr="00C55FB4">
        <w:rPr>
          <w:rFonts w:cs="Times New Roman" w:hint="eastAsia"/>
          <w:kern w:val="0"/>
          <w:position w:val="-2"/>
          <w:szCs w:val="24"/>
        </w:rPr>
        <w:t>當地</w:t>
      </w:r>
      <w:r w:rsidR="00910434">
        <w:rPr>
          <w:rFonts w:cs="Times New Roman" w:hint="eastAsia"/>
          <w:kern w:val="0"/>
          <w:position w:val="-2"/>
          <w:szCs w:val="24"/>
        </w:rPr>
        <w:t>包材</w:t>
      </w:r>
      <w:r w:rsidRPr="00C55FB4">
        <w:rPr>
          <w:rFonts w:cs="Times New Roman" w:hint="eastAsia"/>
          <w:kern w:val="0"/>
          <w:position w:val="-2"/>
          <w:szCs w:val="24"/>
        </w:rPr>
        <w:t>廢棄回收率</w:t>
      </w:r>
      <w:r w:rsidRPr="00C55FB4">
        <w:rPr>
          <w:rFonts w:cs="Times New Roman" w:hint="eastAsia"/>
          <w:kern w:val="0"/>
          <w:position w:val="-2"/>
          <w:szCs w:val="24"/>
        </w:rPr>
        <w:t>)</w:t>
      </w:r>
      <w:r>
        <w:rPr>
          <w:rFonts w:cs="Times New Roman" w:hint="eastAsia"/>
          <w:kern w:val="0"/>
          <w:position w:val="-2"/>
          <w:szCs w:val="24"/>
        </w:rPr>
        <w:t xml:space="preserve"> </w:t>
      </w:r>
      <w:r w:rsidRPr="00C55FB4">
        <w:rPr>
          <w:rFonts w:cs="Times New Roman"/>
          <w:kern w:val="0"/>
          <w:position w:val="-2"/>
          <w:szCs w:val="24"/>
        </w:rPr>
        <w:t>×</w:t>
      </w:r>
      <w:r>
        <w:rPr>
          <w:rFonts w:cs="Times New Roman" w:hint="eastAsia"/>
          <w:kern w:val="0"/>
          <w:position w:val="-2"/>
          <w:szCs w:val="24"/>
        </w:rPr>
        <w:t xml:space="preserve"> </w:t>
      </w:r>
      <w:r>
        <w:rPr>
          <w:rFonts w:cs="Times New Roman" w:hint="eastAsia"/>
          <w:kern w:val="0"/>
          <w:position w:val="-2"/>
          <w:szCs w:val="24"/>
        </w:rPr>
        <w:t>出口國家數量占比</w:t>
      </w:r>
    </w:p>
    <w:p w14:paraId="12089094" w14:textId="77777777" w:rsidR="00E85E1D" w:rsidRPr="00573B5E" w:rsidRDefault="00E85E1D" w:rsidP="004E2FB0">
      <w:pPr>
        <w:spacing w:line="20" w:lineRule="atLeast"/>
        <w:ind w:leftChars="100" w:left="240" w:firstLine="480"/>
        <w:jc w:val="both"/>
        <w:rPr>
          <w:rFonts w:cs="Times New Roman"/>
          <w:kern w:val="0"/>
          <w:position w:val="-2"/>
          <w:szCs w:val="24"/>
        </w:rPr>
      </w:pPr>
    </w:p>
    <w:p w14:paraId="3C2CD3E8" w14:textId="163A432B" w:rsidR="00483971" w:rsidRDefault="00483971" w:rsidP="004E2FB0">
      <w:pPr>
        <w:spacing w:line="20" w:lineRule="atLeast"/>
        <w:ind w:leftChars="100" w:left="240" w:firstLineChars="200" w:firstLine="480"/>
        <w:jc w:val="both"/>
        <w:rPr>
          <w:rFonts w:cs="Times New Roman"/>
          <w:kern w:val="0"/>
          <w:position w:val="-2"/>
          <w:szCs w:val="24"/>
        </w:rPr>
      </w:pPr>
      <w:r w:rsidRPr="00E0525D">
        <w:rPr>
          <w:rFonts w:cs="Times New Roman"/>
          <w:kern w:val="0"/>
          <w:position w:val="-2"/>
          <w:szCs w:val="24"/>
        </w:rPr>
        <w:t>生命週期評估衝擊係數：引用</w:t>
      </w:r>
      <w:r w:rsidR="008C3061" w:rsidRPr="00E0525D">
        <w:rPr>
          <w:rFonts w:cs="Times New Roman"/>
          <w:kern w:val="0"/>
          <w:position w:val="-2"/>
          <w:szCs w:val="24"/>
        </w:rPr>
        <w:t>SimaPro</w:t>
      </w:r>
      <w:r w:rsidR="008C3061" w:rsidRPr="00E0525D">
        <w:rPr>
          <w:rFonts w:cs="Times New Roman"/>
          <w:color w:val="FF0000"/>
          <w:kern w:val="0"/>
          <w:position w:val="-2"/>
          <w:szCs w:val="24"/>
        </w:rPr>
        <w:t xml:space="preserve"> </w:t>
      </w:r>
      <w:r w:rsidR="001F28B5">
        <w:rPr>
          <w:rFonts w:cs="Times New Roman" w:hint="eastAsia"/>
          <w:b/>
          <w:bCs/>
          <w:kern w:val="0"/>
          <w:position w:val="-2"/>
          <w:szCs w:val="24"/>
        </w:rPr>
        <w:t>9.6.0.1</w:t>
      </w:r>
      <w:r w:rsidRPr="00B852BA">
        <w:rPr>
          <w:rFonts w:cs="Times New Roman"/>
          <w:kern w:val="0"/>
          <w:position w:val="-2"/>
          <w:szCs w:val="24"/>
        </w:rPr>
        <w:t>版</w:t>
      </w:r>
      <w:r w:rsidRPr="00E0525D">
        <w:rPr>
          <w:rFonts w:cs="Times New Roman"/>
          <w:kern w:val="0"/>
          <w:position w:val="-2"/>
          <w:szCs w:val="24"/>
        </w:rPr>
        <w:t>本軟體選用資料庫</w:t>
      </w:r>
      <w:proofErr w:type="spellStart"/>
      <w:r w:rsidR="008C3061" w:rsidRPr="00E0525D">
        <w:rPr>
          <w:rFonts w:cs="Times New Roman"/>
          <w:kern w:val="0"/>
          <w:position w:val="-2"/>
          <w:szCs w:val="24"/>
        </w:rPr>
        <w:t>Ecoinvent</w:t>
      </w:r>
      <w:proofErr w:type="spellEnd"/>
      <w:r w:rsidR="008C3061" w:rsidRPr="00E0525D">
        <w:rPr>
          <w:rFonts w:cs="Times New Roman"/>
          <w:kern w:val="0"/>
          <w:position w:val="-2"/>
          <w:szCs w:val="24"/>
        </w:rPr>
        <w:t xml:space="preserve"> 3</w:t>
      </w:r>
      <w:r w:rsidRPr="00E0525D">
        <w:rPr>
          <w:rFonts w:cs="Times New Roman"/>
          <w:kern w:val="0"/>
          <w:position w:val="-2"/>
          <w:szCs w:val="24"/>
        </w:rPr>
        <w:t>係數值。</w:t>
      </w:r>
    </w:p>
    <w:p w14:paraId="32EB3EA7" w14:textId="77777777" w:rsidR="0002309E" w:rsidRPr="00E0525D" w:rsidRDefault="0002309E" w:rsidP="004E2FB0">
      <w:pPr>
        <w:spacing w:line="20" w:lineRule="atLeast"/>
        <w:ind w:leftChars="100" w:left="240" w:firstLineChars="200" w:firstLine="480"/>
        <w:jc w:val="both"/>
        <w:rPr>
          <w:rFonts w:cs="Times New Roman"/>
          <w:szCs w:val="24"/>
        </w:rPr>
      </w:pPr>
    </w:p>
    <w:p w14:paraId="504C0DA0" w14:textId="2B8F41F9" w:rsidR="001A000E" w:rsidRPr="009D7AED" w:rsidRDefault="00EE0BA6" w:rsidP="009D7AED">
      <w:pPr>
        <w:pStyle w:val="a3"/>
        <w:jc w:val="left"/>
        <w:rPr>
          <w:rFonts w:ascii="Times New Roman" w:eastAsia="標楷體" w:hAnsi="Times New Roman"/>
        </w:rPr>
      </w:pPr>
      <w:bookmarkStart w:id="94" w:name="_Toc513930201"/>
      <w:bookmarkStart w:id="95" w:name="_Toc514028975"/>
      <w:bookmarkStart w:id="96" w:name="_Toc197963305"/>
      <w:r w:rsidRPr="009D7AED">
        <w:rPr>
          <w:rFonts w:ascii="Times New Roman" w:eastAsia="標楷體" w:hAnsi="Times New Roman"/>
        </w:rPr>
        <w:t>4.4</w:t>
      </w:r>
      <w:r w:rsidR="001A000E" w:rsidRPr="009D7AED">
        <w:rPr>
          <w:rFonts w:ascii="Times New Roman" w:eastAsia="標楷體" w:hAnsi="Times New Roman" w:hint="eastAsia"/>
        </w:rPr>
        <w:t>活動數據收集說明</w:t>
      </w:r>
      <w:bookmarkEnd w:id="94"/>
      <w:bookmarkEnd w:id="95"/>
      <w:bookmarkEnd w:id="96"/>
    </w:p>
    <w:p w14:paraId="10B38207" w14:textId="5E32B7ED" w:rsidR="00280FCF" w:rsidRDefault="005C57C1" w:rsidP="00BD4BC3">
      <w:pPr>
        <w:spacing w:line="20" w:lineRule="atLeast"/>
        <w:ind w:firstLineChars="200" w:firstLine="480"/>
        <w:jc w:val="both"/>
        <w:rPr>
          <w:rFonts w:cs="Times New Roman"/>
          <w:kern w:val="0"/>
          <w:position w:val="-2"/>
          <w:szCs w:val="24"/>
        </w:rPr>
      </w:pPr>
      <w:r w:rsidRPr="006E5DB3">
        <w:rPr>
          <w:rFonts w:cs="Times New Roman" w:hint="eastAsia"/>
          <w:kern w:val="0"/>
          <w:position w:val="-2"/>
          <w:szCs w:val="24"/>
        </w:rPr>
        <w:t>本盤查依據</w:t>
      </w:r>
      <w:r w:rsidRPr="006E5DB3">
        <w:rPr>
          <w:rFonts w:cs="Times New Roman"/>
          <w:kern w:val="0"/>
          <w:position w:val="-2"/>
          <w:szCs w:val="24"/>
        </w:rPr>
        <w:t>ISO 14040s</w:t>
      </w:r>
      <w:r w:rsidRPr="006E5DB3">
        <w:rPr>
          <w:rFonts w:cs="Times New Roman" w:hint="eastAsia"/>
          <w:kern w:val="0"/>
          <w:position w:val="-2"/>
          <w:szCs w:val="24"/>
        </w:rPr>
        <w:t>系列生命週期衝擊評估之方法學。並採用</w:t>
      </w:r>
      <w:r w:rsidRPr="006E5DB3">
        <w:rPr>
          <w:rFonts w:cs="Times New Roman"/>
          <w:kern w:val="0"/>
          <w:position w:val="-2"/>
          <w:szCs w:val="24"/>
        </w:rPr>
        <w:t>ISO 14067:2018</w:t>
      </w:r>
      <w:r w:rsidRPr="006E5DB3">
        <w:rPr>
          <w:rFonts w:cs="Times New Roman" w:hint="eastAsia"/>
          <w:kern w:val="0"/>
          <w:position w:val="-2"/>
          <w:szCs w:val="24"/>
        </w:rPr>
        <w:t>產品碳足跡量化標準和指南之規範要求執行</w:t>
      </w:r>
      <w:r w:rsidR="00280FCF" w:rsidRPr="00933C71">
        <w:rPr>
          <w:rFonts w:cs="Times New Roman"/>
          <w:kern w:val="0"/>
          <w:position w:val="-2"/>
          <w:szCs w:val="24"/>
        </w:rPr>
        <w:t>。盤查範圍從原物料階段、製造階段</w:t>
      </w:r>
      <w:r w:rsidR="00201E27" w:rsidRPr="00933C71">
        <w:rPr>
          <w:rFonts w:cs="Times New Roman"/>
          <w:kern w:val="0"/>
          <w:position w:val="-2"/>
          <w:szCs w:val="24"/>
        </w:rPr>
        <w:t>、配送階段、使用階段</w:t>
      </w:r>
      <w:r w:rsidR="00280FCF" w:rsidRPr="00933C71">
        <w:rPr>
          <w:rFonts w:cs="Times New Roman"/>
          <w:kern w:val="0"/>
          <w:position w:val="-2"/>
          <w:szCs w:val="24"/>
        </w:rPr>
        <w:t>到</w:t>
      </w:r>
      <w:r w:rsidR="00201E27" w:rsidRPr="00933C71">
        <w:rPr>
          <w:rFonts w:cs="Times New Roman"/>
          <w:kern w:val="0"/>
          <w:position w:val="-2"/>
          <w:szCs w:val="24"/>
        </w:rPr>
        <w:t>廢棄</w:t>
      </w:r>
      <w:r w:rsidR="00201E27" w:rsidRPr="00933C71">
        <w:rPr>
          <w:rFonts w:cs="Times New Roman"/>
          <w:kern w:val="0"/>
          <w:position w:val="-2"/>
          <w:szCs w:val="24"/>
        </w:rPr>
        <w:t>/</w:t>
      </w:r>
      <w:r w:rsidR="00201E27" w:rsidRPr="00933C71">
        <w:rPr>
          <w:rFonts w:cs="Times New Roman"/>
          <w:kern w:val="0"/>
          <w:position w:val="-2"/>
          <w:szCs w:val="24"/>
        </w:rPr>
        <w:t>回收</w:t>
      </w:r>
      <w:r w:rsidR="00280FCF" w:rsidRPr="00933C71">
        <w:rPr>
          <w:rFonts w:cs="Times New Roman"/>
          <w:kern w:val="0"/>
          <w:position w:val="-2"/>
          <w:szCs w:val="24"/>
        </w:rPr>
        <w:t>(</w:t>
      </w:r>
      <w:r w:rsidR="00201E27" w:rsidRPr="00933C71">
        <w:rPr>
          <w:rFonts w:cs="Times New Roman"/>
          <w:kern w:val="0"/>
          <w:position w:val="-2"/>
          <w:szCs w:val="24"/>
        </w:rPr>
        <w:t>Cradle to Grave</w:t>
      </w:r>
      <w:r w:rsidR="00280FCF" w:rsidRPr="00933C71">
        <w:rPr>
          <w:rFonts w:cs="Times New Roman"/>
          <w:kern w:val="0"/>
          <w:position w:val="-2"/>
          <w:szCs w:val="24"/>
        </w:rPr>
        <w:t>)</w:t>
      </w:r>
      <w:r w:rsidR="00280FCF" w:rsidRPr="00933C71">
        <w:rPr>
          <w:rFonts w:cs="Times New Roman"/>
          <w:kern w:val="0"/>
          <w:position w:val="-2"/>
          <w:szCs w:val="24"/>
        </w:rPr>
        <w:t>。建立盤查表單活動數據的蒐集依據生命週期評估盤查表進行生產投入與產出相關資料盤查，盤查的項目可分為</w:t>
      </w:r>
      <w:r w:rsidR="00B1331D">
        <w:rPr>
          <w:rFonts w:cs="Times New Roman" w:hint="eastAsia"/>
          <w:kern w:val="0"/>
          <w:position w:val="-2"/>
          <w:szCs w:val="24"/>
        </w:rPr>
        <w:t>3</w:t>
      </w:r>
      <w:r w:rsidR="00280FCF" w:rsidRPr="00933C71">
        <w:rPr>
          <w:rFonts w:cs="Times New Roman"/>
          <w:kern w:val="0"/>
          <w:position w:val="-2"/>
          <w:szCs w:val="24"/>
        </w:rPr>
        <w:t>大項，分別為「製程說明」、「投入端資料」、「產出端資料」</w:t>
      </w:r>
      <w:r w:rsidR="005E0322">
        <w:rPr>
          <w:rFonts w:cs="Times New Roman" w:hint="eastAsia"/>
          <w:kern w:val="0"/>
          <w:position w:val="-2"/>
          <w:szCs w:val="24"/>
        </w:rPr>
        <w:t>，活動數據蒐集來源如表</w:t>
      </w:r>
      <w:r w:rsidR="005E0322">
        <w:rPr>
          <w:rFonts w:cs="Times New Roman" w:hint="eastAsia"/>
          <w:kern w:val="0"/>
          <w:position w:val="-2"/>
          <w:szCs w:val="24"/>
        </w:rPr>
        <w:t>4</w:t>
      </w:r>
      <w:r w:rsidR="00280FCF" w:rsidRPr="00933C71">
        <w:rPr>
          <w:rFonts w:cs="Times New Roman"/>
          <w:kern w:val="0"/>
          <w:position w:val="-2"/>
          <w:szCs w:val="24"/>
        </w:rPr>
        <w:t>。</w:t>
      </w:r>
    </w:p>
    <w:p w14:paraId="5C9B6000" w14:textId="7AE20FE5" w:rsidR="00F34C22" w:rsidRPr="00E51CF2" w:rsidRDefault="00F34C22" w:rsidP="006E5DB3">
      <w:pPr>
        <w:pStyle w:val="a9"/>
        <w:numPr>
          <w:ilvl w:val="0"/>
          <w:numId w:val="60"/>
        </w:numPr>
        <w:spacing w:line="20" w:lineRule="atLeast"/>
        <w:ind w:leftChars="0"/>
        <w:jc w:val="both"/>
        <w:rPr>
          <w:rFonts w:cs="Times New Roman"/>
          <w:szCs w:val="24"/>
        </w:rPr>
      </w:pPr>
      <w:r w:rsidRPr="00E51CF2">
        <w:rPr>
          <w:rFonts w:cs="Times New Roman" w:hint="eastAsia"/>
          <w:kern w:val="0"/>
          <w:position w:val="-2"/>
          <w:szCs w:val="24"/>
        </w:rPr>
        <w:t>「製程說明」：</w:t>
      </w:r>
      <w:r w:rsidRPr="00E51CF2">
        <w:rPr>
          <w:rFonts w:cs="Times New Roman" w:hint="eastAsia"/>
          <w:szCs w:val="24"/>
        </w:rPr>
        <w:t>此標的產品製程會經過</w:t>
      </w:r>
      <w:r w:rsidR="005B0527" w:rsidRPr="005B0527">
        <w:rPr>
          <w:rFonts w:cs="Times New Roman" w:hint="eastAsia"/>
          <w:szCs w:val="24"/>
        </w:rPr>
        <w:t>SMT</w:t>
      </w:r>
      <w:r w:rsidR="005B0527" w:rsidRPr="005B0527">
        <w:rPr>
          <w:rFonts w:cs="Times New Roman"/>
          <w:szCs w:val="24"/>
        </w:rPr>
        <w:t>(Surface Mount Technology)</w:t>
      </w:r>
      <w:r w:rsidR="005B0527" w:rsidRPr="005B0527">
        <w:rPr>
          <w:rFonts w:cs="Times New Roman" w:hint="eastAsia"/>
          <w:szCs w:val="24"/>
        </w:rPr>
        <w:t>製程</w:t>
      </w:r>
      <w:r w:rsidRPr="00E51CF2">
        <w:rPr>
          <w:rFonts w:cs="Times New Roman" w:hint="eastAsia"/>
          <w:szCs w:val="24"/>
        </w:rPr>
        <w:t>，</w:t>
      </w:r>
      <w:r w:rsidR="00E025CE">
        <w:rPr>
          <w:rFonts w:cs="Times New Roman" w:hint="eastAsia"/>
          <w:szCs w:val="24"/>
        </w:rPr>
        <w:t>經由後續</w:t>
      </w:r>
      <w:r w:rsidR="003925AB">
        <w:rPr>
          <w:rFonts w:cs="Times New Roman" w:hint="eastAsia"/>
          <w:szCs w:val="24"/>
        </w:rPr>
        <w:t>軟體測試完後包裝入庫</w:t>
      </w:r>
      <w:r w:rsidRPr="00E51CF2">
        <w:rPr>
          <w:rFonts w:cs="Times New Roman" w:hint="eastAsia"/>
          <w:szCs w:val="24"/>
        </w:rPr>
        <w:t>。</w:t>
      </w:r>
    </w:p>
    <w:p w14:paraId="51900448" w14:textId="013A4775" w:rsidR="00280FCF" w:rsidRPr="005E0322" w:rsidRDefault="00280FCF" w:rsidP="00F34C22">
      <w:pPr>
        <w:pStyle w:val="a9"/>
        <w:numPr>
          <w:ilvl w:val="0"/>
          <w:numId w:val="60"/>
        </w:numPr>
        <w:spacing w:line="20" w:lineRule="atLeast"/>
        <w:ind w:leftChars="0"/>
        <w:jc w:val="both"/>
        <w:rPr>
          <w:rFonts w:cs="Times New Roman"/>
          <w:kern w:val="0"/>
          <w:position w:val="-2"/>
          <w:szCs w:val="24"/>
        </w:rPr>
      </w:pPr>
      <w:r w:rsidRPr="006E5DB3">
        <w:rPr>
          <w:rFonts w:cs="Times New Roman" w:hint="eastAsia"/>
          <w:kern w:val="0"/>
          <w:position w:val="-2"/>
          <w:szCs w:val="24"/>
        </w:rPr>
        <w:t>「</w:t>
      </w:r>
      <w:r w:rsidRPr="006E5DB3">
        <w:rPr>
          <w:rFonts w:cs="Times New Roman" w:hint="eastAsia"/>
          <w:szCs w:val="24"/>
        </w:rPr>
        <w:t>投入端資料」</w:t>
      </w:r>
      <w:r w:rsidR="00F34C22" w:rsidRPr="006E5DB3">
        <w:rPr>
          <w:rFonts w:cs="Times New Roman" w:hint="eastAsia"/>
          <w:szCs w:val="24"/>
        </w:rPr>
        <w:t>：</w:t>
      </w:r>
      <w:r w:rsidRPr="006E5DB3">
        <w:rPr>
          <w:rFonts w:cs="Times New Roman" w:hint="eastAsia"/>
          <w:szCs w:val="24"/>
        </w:rPr>
        <w:t>主要來源為</w:t>
      </w:r>
      <w:r w:rsidR="00B31C6D">
        <w:rPr>
          <w:rFonts w:cs="Times New Roman" w:hint="eastAsia"/>
          <w:szCs w:val="24"/>
        </w:rPr>
        <w:t>公司系統</w:t>
      </w:r>
      <w:r w:rsidR="005B0630">
        <w:rPr>
          <w:rFonts w:cs="Times New Roman" w:hint="eastAsia"/>
          <w:szCs w:val="24"/>
        </w:rPr>
        <w:t>資料</w:t>
      </w:r>
      <w:r w:rsidRPr="006E5DB3">
        <w:rPr>
          <w:rFonts w:cs="Times New Roman" w:hint="eastAsia"/>
          <w:szCs w:val="24"/>
        </w:rPr>
        <w:t>報表</w:t>
      </w:r>
      <w:r w:rsidR="000958D2" w:rsidRPr="006E5DB3">
        <w:rPr>
          <w:rFonts w:cs="Times New Roman" w:hint="eastAsia"/>
          <w:szCs w:val="24"/>
        </w:rPr>
        <w:t>。</w:t>
      </w:r>
      <w:r w:rsidRPr="006E5DB3">
        <w:rPr>
          <w:rFonts w:cs="Times New Roman" w:hint="eastAsia"/>
          <w:szCs w:val="24"/>
        </w:rPr>
        <w:t>電力、燃料油、部分全廠輔助料來源為購買之收據</w:t>
      </w:r>
      <w:r w:rsidR="00FC3198" w:rsidRPr="00FC3198">
        <w:rPr>
          <w:rFonts w:cs="Times New Roman" w:hint="eastAsia"/>
          <w:szCs w:val="24"/>
        </w:rPr>
        <w:t>。</w:t>
      </w:r>
      <w:r w:rsidR="00FC3198" w:rsidRPr="005E0322">
        <w:rPr>
          <w:rFonts w:cs="Times New Roman"/>
          <w:kern w:val="0"/>
          <w:position w:val="-2"/>
          <w:szCs w:val="24"/>
        </w:rPr>
        <w:t xml:space="preserve"> </w:t>
      </w:r>
    </w:p>
    <w:p w14:paraId="023D46AE" w14:textId="143B7E10" w:rsidR="00BE5370" w:rsidRDefault="00BE5370" w:rsidP="00BE5370">
      <w:pPr>
        <w:pStyle w:val="a9"/>
        <w:numPr>
          <w:ilvl w:val="0"/>
          <w:numId w:val="60"/>
        </w:numPr>
        <w:spacing w:line="20" w:lineRule="atLeast"/>
        <w:ind w:leftChars="0"/>
        <w:jc w:val="both"/>
        <w:rPr>
          <w:rFonts w:cs="Times New Roman"/>
          <w:kern w:val="0"/>
          <w:position w:val="-2"/>
          <w:szCs w:val="24"/>
        </w:rPr>
      </w:pPr>
      <w:r w:rsidRPr="006E5DB3">
        <w:rPr>
          <w:rFonts w:cs="Times New Roman" w:hint="eastAsia"/>
          <w:kern w:val="0"/>
          <w:position w:val="-2"/>
          <w:szCs w:val="24"/>
        </w:rPr>
        <w:t>「產出端資料」：包括生產該產品所排放之廢水、廢氣、廢棄物。上述污染排放依</w:t>
      </w:r>
      <w:r w:rsidR="006E1E58">
        <w:rPr>
          <w:rFonts w:cs="Times New Roman" w:hint="eastAsia"/>
          <w:kern w:val="0"/>
          <w:position w:val="-2"/>
          <w:szCs w:val="24"/>
        </w:rPr>
        <w:t>環境部</w:t>
      </w:r>
      <w:r w:rsidRPr="006E5DB3">
        <w:rPr>
          <w:rFonts w:cs="Times New Roman" w:hint="eastAsia"/>
          <w:kern w:val="0"/>
          <w:position w:val="-2"/>
          <w:szCs w:val="24"/>
        </w:rPr>
        <w:t>規定所申報排放項目填寫</w:t>
      </w:r>
      <w:r w:rsidR="00FA4B32">
        <w:rPr>
          <w:rFonts w:cs="Times New Roman" w:hint="eastAsia"/>
          <w:kern w:val="0"/>
          <w:position w:val="-2"/>
          <w:szCs w:val="24"/>
        </w:rPr>
        <w:t>。</w:t>
      </w:r>
      <w:proofErr w:type="gramStart"/>
      <w:r w:rsidR="00F528EA">
        <w:rPr>
          <w:rFonts w:cs="Times New Roman" w:hint="eastAsia"/>
          <w:kern w:val="0"/>
          <w:position w:val="-2"/>
          <w:szCs w:val="24"/>
        </w:rPr>
        <w:t>此外，</w:t>
      </w:r>
      <w:proofErr w:type="gramEnd"/>
      <w:r w:rsidR="003D2D96">
        <w:rPr>
          <w:rFonts w:cs="Times New Roman" w:hint="eastAsia"/>
          <w:kern w:val="0"/>
          <w:position w:val="-2"/>
          <w:szCs w:val="24"/>
        </w:rPr>
        <w:t>廢棄物回收率採用方式為各國家官方公告之數據</w:t>
      </w:r>
      <w:r w:rsidR="000664D6">
        <w:rPr>
          <w:rFonts w:cs="Times New Roman" w:hint="eastAsia"/>
          <w:kern w:val="0"/>
          <w:position w:val="-2"/>
          <w:szCs w:val="24"/>
        </w:rPr>
        <w:t>及研究</w:t>
      </w:r>
      <w:r w:rsidR="00993C1F">
        <w:rPr>
          <w:rFonts w:cs="Times New Roman" w:hint="eastAsia"/>
          <w:kern w:val="0"/>
          <w:position w:val="-2"/>
          <w:szCs w:val="24"/>
        </w:rPr>
        <w:t>期刊</w:t>
      </w:r>
      <w:r w:rsidR="00F528EA">
        <w:rPr>
          <w:rFonts w:cs="Times New Roman" w:hint="eastAsia"/>
          <w:kern w:val="0"/>
          <w:position w:val="-2"/>
          <w:szCs w:val="24"/>
        </w:rPr>
        <w:t>報告結果。</w:t>
      </w:r>
    </w:p>
    <w:p w14:paraId="132A4E83" w14:textId="77777777" w:rsidR="00FF3A1B" w:rsidRPr="00FF3A1B" w:rsidRDefault="00FF3A1B" w:rsidP="00FF3A1B">
      <w:pPr>
        <w:spacing w:line="20" w:lineRule="atLeast"/>
        <w:ind w:left="480"/>
        <w:jc w:val="both"/>
        <w:rPr>
          <w:rFonts w:cs="Times New Roman"/>
          <w:kern w:val="0"/>
          <w:position w:val="-2"/>
          <w:szCs w:val="24"/>
        </w:rPr>
      </w:pPr>
      <w:r w:rsidRPr="00FF3A1B">
        <w:rPr>
          <w:rFonts w:cs="Times New Roman" w:hint="eastAsia"/>
          <w:kern w:val="0"/>
          <w:position w:val="-2"/>
          <w:szCs w:val="24"/>
        </w:rPr>
        <w:t>產品碳足跡盤查活動數據蒐集過程中，先透過「碳足跡盤查表」，鑑別出標的產品在製造流程中每一個過程之輸入資訊</w:t>
      </w:r>
      <w:r w:rsidRPr="00FF3A1B">
        <w:rPr>
          <w:rFonts w:cs="Times New Roman" w:hint="eastAsia"/>
          <w:kern w:val="0"/>
          <w:position w:val="-2"/>
          <w:szCs w:val="24"/>
        </w:rPr>
        <w:t>(</w:t>
      </w:r>
      <w:r w:rsidRPr="00FF3A1B">
        <w:rPr>
          <w:rFonts w:cs="Times New Roman" w:hint="eastAsia"/>
          <w:kern w:val="0"/>
          <w:position w:val="-2"/>
          <w:szCs w:val="24"/>
        </w:rPr>
        <w:t>如原物料、輔助原物料、能源資源使用與消耗、上工程已完成加工品等</w:t>
      </w:r>
      <w:r w:rsidRPr="00FF3A1B">
        <w:rPr>
          <w:rFonts w:cs="Times New Roman" w:hint="eastAsia"/>
          <w:kern w:val="0"/>
          <w:position w:val="-2"/>
          <w:szCs w:val="24"/>
        </w:rPr>
        <w:t>)</w:t>
      </w:r>
      <w:r w:rsidRPr="00FF3A1B">
        <w:rPr>
          <w:rFonts w:cs="Times New Roman" w:hint="eastAsia"/>
          <w:kern w:val="0"/>
          <w:position w:val="-2"/>
          <w:szCs w:val="24"/>
        </w:rPr>
        <w:t>，及輸出資訊</w:t>
      </w:r>
      <w:r w:rsidRPr="00FF3A1B">
        <w:rPr>
          <w:rFonts w:cs="Times New Roman" w:hint="eastAsia"/>
          <w:kern w:val="0"/>
          <w:position w:val="-2"/>
          <w:szCs w:val="24"/>
        </w:rPr>
        <w:t>(</w:t>
      </w:r>
      <w:r w:rsidRPr="00FF3A1B">
        <w:rPr>
          <w:rFonts w:cs="Times New Roman" w:hint="eastAsia"/>
          <w:kern w:val="0"/>
          <w:position w:val="-2"/>
          <w:szCs w:val="24"/>
        </w:rPr>
        <w:t>如最終標的產品、廢棄物等</w:t>
      </w:r>
      <w:r w:rsidRPr="00FF3A1B">
        <w:rPr>
          <w:rFonts w:cs="Times New Roman" w:hint="eastAsia"/>
          <w:kern w:val="0"/>
          <w:position w:val="-2"/>
          <w:szCs w:val="24"/>
        </w:rPr>
        <w:t>)</w:t>
      </w:r>
      <w:r w:rsidRPr="00FF3A1B">
        <w:rPr>
          <w:rFonts w:cs="Times New Roman" w:hint="eastAsia"/>
          <w:kern w:val="0"/>
          <w:position w:val="-2"/>
          <w:szCs w:val="24"/>
        </w:rPr>
        <w:t>。</w:t>
      </w:r>
    </w:p>
    <w:p w14:paraId="5912A7C4" w14:textId="77777777" w:rsidR="00FF3A1B" w:rsidRPr="00FF3A1B" w:rsidRDefault="00FF3A1B" w:rsidP="00FF3A1B">
      <w:pPr>
        <w:spacing w:line="20" w:lineRule="atLeast"/>
        <w:ind w:left="480"/>
        <w:jc w:val="both"/>
        <w:rPr>
          <w:rFonts w:cs="Times New Roman"/>
          <w:kern w:val="0"/>
          <w:position w:val="-2"/>
          <w:szCs w:val="24"/>
        </w:rPr>
      </w:pPr>
      <w:r w:rsidRPr="00FF3A1B">
        <w:rPr>
          <w:rFonts w:cs="Times New Roman" w:hint="eastAsia"/>
          <w:kern w:val="0"/>
          <w:position w:val="-2"/>
          <w:szCs w:val="24"/>
        </w:rPr>
        <w:t>完成「碳足跡盤查表」鑑別作業後，將所鑑別標的產品於生命週期評估排放源，置入於「產品碳足跡製程總表」進行數據登錄，並同時考量單位轉換、統計各階段活動數據等。</w:t>
      </w:r>
    </w:p>
    <w:p w14:paraId="495FF6F7" w14:textId="13872BA0" w:rsidR="005B0BD1" w:rsidRDefault="00FF3A1B" w:rsidP="00FF3A1B">
      <w:pPr>
        <w:spacing w:line="20" w:lineRule="atLeast"/>
        <w:ind w:left="480"/>
        <w:jc w:val="both"/>
        <w:rPr>
          <w:rFonts w:cs="Times New Roman"/>
          <w:kern w:val="0"/>
          <w:position w:val="-2"/>
          <w:szCs w:val="24"/>
        </w:rPr>
      </w:pPr>
      <w:r w:rsidRPr="00FF3A1B">
        <w:rPr>
          <w:rFonts w:cs="Times New Roman" w:hint="eastAsia"/>
          <w:kern w:val="0"/>
          <w:position w:val="-2"/>
          <w:szCs w:val="24"/>
        </w:rPr>
        <w:t>完成「產品碳足跡製程總表」後，將活動數據</w:t>
      </w:r>
      <w:r w:rsidR="00E263EE">
        <w:rPr>
          <w:rFonts w:cs="Times New Roman" w:hint="eastAsia"/>
          <w:kern w:val="0"/>
          <w:position w:val="-2"/>
          <w:szCs w:val="24"/>
        </w:rPr>
        <w:t>及</w:t>
      </w:r>
      <w:r w:rsidRPr="00FF3A1B">
        <w:rPr>
          <w:rFonts w:cs="Times New Roman" w:hint="eastAsia"/>
          <w:kern w:val="0"/>
          <w:position w:val="-2"/>
          <w:szCs w:val="24"/>
        </w:rPr>
        <w:t>排放係數</w:t>
      </w:r>
      <w:proofErr w:type="gramStart"/>
      <w:r w:rsidRPr="00FF3A1B">
        <w:rPr>
          <w:rFonts w:cs="Times New Roman" w:hint="eastAsia"/>
          <w:kern w:val="0"/>
          <w:position w:val="-2"/>
          <w:szCs w:val="24"/>
        </w:rPr>
        <w:t>展開至碳足跡</w:t>
      </w:r>
      <w:proofErr w:type="gramEnd"/>
      <w:r w:rsidRPr="00FF3A1B">
        <w:rPr>
          <w:rFonts w:cs="Times New Roman" w:hint="eastAsia"/>
          <w:kern w:val="0"/>
          <w:position w:val="-2"/>
          <w:szCs w:val="24"/>
        </w:rPr>
        <w:t>各表，並計算各項目衝擊量、熱點分析。</w:t>
      </w:r>
    </w:p>
    <w:p w14:paraId="43A163E7" w14:textId="77777777" w:rsidR="005B0BD1" w:rsidRDefault="005B0BD1">
      <w:pPr>
        <w:widowControl/>
        <w:rPr>
          <w:rFonts w:cs="Times New Roman"/>
          <w:kern w:val="0"/>
          <w:position w:val="-2"/>
          <w:szCs w:val="24"/>
        </w:rPr>
      </w:pPr>
      <w:r>
        <w:rPr>
          <w:rFonts w:cs="Times New Roman"/>
          <w:kern w:val="0"/>
          <w:position w:val="-2"/>
          <w:szCs w:val="24"/>
        </w:rPr>
        <w:br w:type="page"/>
      </w:r>
    </w:p>
    <w:p w14:paraId="4F41347B" w14:textId="77777777" w:rsidR="00FF3A1B" w:rsidRPr="00FF3A1B" w:rsidRDefault="00FF3A1B" w:rsidP="00FF3A1B">
      <w:pPr>
        <w:spacing w:line="20" w:lineRule="atLeast"/>
        <w:ind w:left="480"/>
        <w:jc w:val="both"/>
        <w:rPr>
          <w:rFonts w:cs="Times New Roman"/>
          <w:kern w:val="0"/>
          <w:position w:val="-2"/>
          <w:szCs w:val="24"/>
        </w:rPr>
      </w:pPr>
    </w:p>
    <w:p w14:paraId="6926EF73" w14:textId="37CB001A" w:rsidR="00BE5370" w:rsidRPr="006E5DB3" w:rsidRDefault="00075A10" w:rsidP="00075A10">
      <w:pPr>
        <w:pStyle w:val="af0"/>
        <w:rPr>
          <w:rFonts w:cs="Times New Roman"/>
          <w:kern w:val="0"/>
          <w:position w:val="-2"/>
          <w:sz w:val="24"/>
          <w:szCs w:val="32"/>
        </w:rPr>
      </w:pPr>
      <w:bookmarkStart w:id="97" w:name="_Toc171330375"/>
      <w:r w:rsidRPr="005E0322">
        <w:rPr>
          <w:rFonts w:hint="eastAsia"/>
          <w:sz w:val="24"/>
          <w:szCs w:val="24"/>
        </w:rPr>
        <w:t>表</w:t>
      </w:r>
      <w:r w:rsidRPr="005E0322">
        <w:rPr>
          <w:rFonts w:hint="eastAsia"/>
          <w:sz w:val="24"/>
          <w:szCs w:val="24"/>
        </w:rPr>
        <w:t xml:space="preserve"> </w:t>
      </w:r>
      <w:r w:rsidRPr="005E0322">
        <w:rPr>
          <w:sz w:val="24"/>
          <w:szCs w:val="24"/>
        </w:rPr>
        <w:fldChar w:fldCharType="begin"/>
      </w:r>
      <w:r w:rsidRPr="005E0322">
        <w:rPr>
          <w:sz w:val="24"/>
          <w:szCs w:val="24"/>
        </w:rPr>
        <w:instrText xml:space="preserve"> </w:instrText>
      </w:r>
      <w:r w:rsidRPr="005E0322">
        <w:rPr>
          <w:rFonts w:hint="eastAsia"/>
          <w:sz w:val="24"/>
          <w:szCs w:val="24"/>
        </w:rPr>
        <w:instrText xml:space="preserve">SEQ </w:instrText>
      </w:r>
      <w:r w:rsidRPr="005E0322">
        <w:rPr>
          <w:rFonts w:hint="eastAsia"/>
          <w:sz w:val="24"/>
          <w:szCs w:val="24"/>
        </w:rPr>
        <w:instrText>表</w:instrText>
      </w:r>
      <w:r w:rsidRPr="005E0322">
        <w:rPr>
          <w:rFonts w:hint="eastAsia"/>
          <w:sz w:val="24"/>
          <w:szCs w:val="24"/>
        </w:rPr>
        <w:instrText xml:space="preserve"> \* ARABIC</w:instrText>
      </w:r>
      <w:r w:rsidRPr="005E0322">
        <w:rPr>
          <w:sz w:val="24"/>
          <w:szCs w:val="24"/>
        </w:rPr>
        <w:instrText xml:space="preserve"> </w:instrText>
      </w:r>
      <w:r w:rsidRPr="005E0322">
        <w:rPr>
          <w:sz w:val="24"/>
          <w:szCs w:val="24"/>
        </w:rPr>
        <w:fldChar w:fldCharType="separate"/>
      </w:r>
      <w:r w:rsidR="00153832">
        <w:rPr>
          <w:noProof/>
          <w:sz w:val="24"/>
          <w:szCs w:val="24"/>
        </w:rPr>
        <w:t>4</w:t>
      </w:r>
      <w:r w:rsidRPr="005E0322">
        <w:rPr>
          <w:sz w:val="24"/>
          <w:szCs w:val="24"/>
        </w:rPr>
        <w:fldChar w:fldCharType="end"/>
      </w:r>
      <w:r w:rsidRPr="005E0322">
        <w:rPr>
          <w:rFonts w:hint="eastAsia"/>
          <w:sz w:val="24"/>
          <w:szCs w:val="24"/>
        </w:rPr>
        <w:t>、</w:t>
      </w:r>
      <w:r w:rsidR="005E0322" w:rsidRPr="005E0322">
        <w:rPr>
          <w:rFonts w:hint="eastAsia"/>
          <w:sz w:val="24"/>
          <w:szCs w:val="24"/>
        </w:rPr>
        <w:t>數據蒐集的方式及來源</w:t>
      </w:r>
      <w:bookmarkEnd w:id="97"/>
    </w:p>
    <w:tbl>
      <w:tblPr>
        <w:tblStyle w:val="31"/>
        <w:tblW w:w="0" w:type="auto"/>
        <w:jc w:val="center"/>
        <w:tblLook w:val="0420" w:firstRow="1" w:lastRow="0" w:firstColumn="0" w:lastColumn="0" w:noHBand="0" w:noVBand="1"/>
      </w:tblPr>
      <w:tblGrid>
        <w:gridCol w:w="1320"/>
        <w:gridCol w:w="2399"/>
        <w:gridCol w:w="6737"/>
      </w:tblGrid>
      <w:tr w:rsidR="00BE5370" w:rsidRPr="00E0525D" w14:paraId="7DF40129" w14:textId="77777777" w:rsidTr="00BE5370">
        <w:trPr>
          <w:trHeight w:val="367"/>
          <w:jc w:val="center"/>
        </w:trPr>
        <w:tc>
          <w:tcPr>
            <w:tcW w:w="0" w:type="auto"/>
            <w:vAlign w:val="center"/>
          </w:tcPr>
          <w:p w14:paraId="472EA94F" w14:textId="2747C2E2" w:rsidR="00BE5370" w:rsidRPr="00E0525D" w:rsidRDefault="00BE5370" w:rsidP="00705CDE">
            <w:pPr>
              <w:snapToGrid w:val="0"/>
              <w:spacing w:line="20" w:lineRule="atLeast"/>
              <w:jc w:val="center"/>
              <w:rPr>
                <w:rFonts w:cs="Times New Roman"/>
                <w:szCs w:val="24"/>
              </w:rPr>
            </w:pPr>
            <w:r>
              <w:rPr>
                <w:rFonts w:hint="eastAsia"/>
                <w:color w:val="000000"/>
              </w:rPr>
              <w:t>排放源類別</w:t>
            </w:r>
          </w:p>
        </w:tc>
        <w:tc>
          <w:tcPr>
            <w:tcW w:w="0" w:type="auto"/>
            <w:vAlign w:val="center"/>
          </w:tcPr>
          <w:p w14:paraId="64221E3A" w14:textId="75305268" w:rsidR="00BE5370" w:rsidRPr="00E0525D" w:rsidRDefault="00BE5370" w:rsidP="00705CDE">
            <w:pPr>
              <w:snapToGrid w:val="0"/>
              <w:spacing w:line="20" w:lineRule="atLeast"/>
              <w:jc w:val="center"/>
              <w:rPr>
                <w:rFonts w:cs="Times New Roman"/>
                <w:szCs w:val="24"/>
              </w:rPr>
            </w:pPr>
            <w:r>
              <w:rPr>
                <w:rFonts w:hint="eastAsia"/>
                <w:color w:val="000000"/>
              </w:rPr>
              <w:t>項目</w:t>
            </w:r>
          </w:p>
        </w:tc>
        <w:tc>
          <w:tcPr>
            <w:tcW w:w="0" w:type="auto"/>
            <w:vAlign w:val="center"/>
          </w:tcPr>
          <w:p w14:paraId="0BEE91CE" w14:textId="59D65FE8" w:rsidR="00BE5370" w:rsidRPr="00E0525D" w:rsidRDefault="00BE5370" w:rsidP="00705CDE">
            <w:pPr>
              <w:snapToGrid w:val="0"/>
              <w:spacing w:line="20" w:lineRule="atLeast"/>
              <w:jc w:val="center"/>
              <w:rPr>
                <w:rFonts w:cs="Times New Roman"/>
                <w:szCs w:val="24"/>
              </w:rPr>
            </w:pPr>
            <w:r>
              <w:rPr>
                <w:rFonts w:hint="eastAsia"/>
                <w:color w:val="000000"/>
              </w:rPr>
              <w:t>活動數據類型及來源</w:t>
            </w:r>
          </w:p>
        </w:tc>
      </w:tr>
      <w:tr w:rsidR="00BE5370" w:rsidRPr="00E0525D" w14:paraId="179D5ECB" w14:textId="77777777" w:rsidTr="00BE5370">
        <w:trPr>
          <w:trHeight w:val="258"/>
          <w:jc w:val="center"/>
        </w:trPr>
        <w:tc>
          <w:tcPr>
            <w:tcW w:w="0" w:type="auto"/>
            <w:vAlign w:val="center"/>
          </w:tcPr>
          <w:p w14:paraId="14DD8EEA" w14:textId="3EC64B96" w:rsidR="00BE5370" w:rsidRPr="00E0525D" w:rsidRDefault="00BE5370" w:rsidP="00705CDE">
            <w:pPr>
              <w:snapToGrid w:val="0"/>
              <w:spacing w:line="20" w:lineRule="atLeast"/>
              <w:jc w:val="both"/>
              <w:rPr>
                <w:rFonts w:cs="Times New Roman"/>
                <w:szCs w:val="24"/>
              </w:rPr>
            </w:pPr>
            <w:r>
              <w:rPr>
                <w:rFonts w:hint="eastAsia"/>
                <w:color w:val="000000"/>
              </w:rPr>
              <w:t>原物料</w:t>
            </w:r>
          </w:p>
        </w:tc>
        <w:tc>
          <w:tcPr>
            <w:tcW w:w="0" w:type="auto"/>
            <w:vAlign w:val="center"/>
          </w:tcPr>
          <w:p w14:paraId="7781A28B" w14:textId="566ED878" w:rsidR="00BE5370" w:rsidRPr="00E0525D" w:rsidRDefault="00BE5370" w:rsidP="00705CDE">
            <w:pPr>
              <w:snapToGrid w:val="0"/>
              <w:spacing w:line="20" w:lineRule="atLeast"/>
              <w:jc w:val="both"/>
              <w:rPr>
                <w:rFonts w:cs="Times New Roman"/>
                <w:szCs w:val="24"/>
              </w:rPr>
            </w:pPr>
            <w:r>
              <w:rPr>
                <w:rFonts w:hint="eastAsia"/>
                <w:color w:val="000000"/>
              </w:rPr>
              <w:t>直接材料</w:t>
            </w:r>
          </w:p>
        </w:tc>
        <w:tc>
          <w:tcPr>
            <w:tcW w:w="0" w:type="auto"/>
            <w:vAlign w:val="center"/>
          </w:tcPr>
          <w:p w14:paraId="4345B48B" w14:textId="75734D21" w:rsidR="00BE5370" w:rsidRPr="00E0525D" w:rsidRDefault="00BE5370" w:rsidP="00705CDE">
            <w:pPr>
              <w:snapToGrid w:val="0"/>
              <w:spacing w:line="20" w:lineRule="atLeast"/>
              <w:jc w:val="both"/>
              <w:rPr>
                <w:rFonts w:cs="Times New Roman"/>
                <w:szCs w:val="24"/>
              </w:rPr>
            </w:pPr>
            <w:r>
              <w:rPr>
                <w:rFonts w:hint="eastAsia"/>
                <w:color w:val="000000"/>
              </w:rPr>
              <w:t>ERP</w:t>
            </w:r>
            <w:r>
              <w:rPr>
                <w:rFonts w:hint="eastAsia"/>
                <w:color w:val="000000"/>
              </w:rPr>
              <w:t>系統</w:t>
            </w:r>
            <w:r>
              <w:rPr>
                <w:rFonts w:hint="eastAsia"/>
                <w:color w:val="000000"/>
              </w:rPr>
              <w:t>_BOM</w:t>
            </w:r>
            <w:r>
              <w:rPr>
                <w:rFonts w:hint="eastAsia"/>
                <w:color w:val="000000"/>
              </w:rPr>
              <w:t>表資料</w:t>
            </w:r>
          </w:p>
        </w:tc>
      </w:tr>
      <w:tr w:rsidR="00BE5370" w:rsidRPr="00E0525D" w14:paraId="2C2BBDDC" w14:textId="77777777" w:rsidTr="00BE5370">
        <w:trPr>
          <w:trHeight w:val="281"/>
          <w:jc w:val="center"/>
        </w:trPr>
        <w:tc>
          <w:tcPr>
            <w:tcW w:w="0" w:type="auto"/>
            <w:vAlign w:val="center"/>
          </w:tcPr>
          <w:p w14:paraId="0B4A56AF" w14:textId="653EA49D" w:rsidR="00BE5370" w:rsidRPr="00E0525D" w:rsidRDefault="00BE5370" w:rsidP="00705CDE">
            <w:pPr>
              <w:snapToGrid w:val="0"/>
              <w:spacing w:line="20" w:lineRule="atLeast"/>
              <w:jc w:val="both"/>
              <w:rPr>
                <w:rFonts w:cs="Times New Roman"/>
                <w:szCs w:val="24"/>
              </w:rPr>
            </w:pPr>
            <w:r>
              <w:rPr>
                <w:rFonts w:hint="eastAsia"/>
                <w:color w:val="000000"/>
              </w:rPr>
              <w:t>原物料</w:t>
            </w:r>
          </w:p>
        </w:tc>
        <w:tc>
          <w:tcPr>
            <w:tcW w:w="0" w:type="auto"/>
            <w:vAlign w:val="center"/>
          </w:tcPr>
          <w:p w14:paraId="5DD4C635" w14:textId="7707A59F" w:rsidR="00BE5370" w:rsidRPr="00E0525D" w:rsidRDefault="00BE5370" w:rsidP="00705CDE">
            <w:pPr>
              <w:snapToGrid w:val="0"/>
              <w:spacing w:line="20" w:lineRule="atLeast"/>
              <w:jc w:val="both"/>
              <w:rPr>
                <w:rFonts w:cs="Times New Roman"/>
                <w:szCs w:val="24"/>
              </w:rPr>
            </w:pPr>
            <w:r>
              <w:rPr>
                <w:rFonts w:hint="eastAsia"/>
                <w:color w:val="000000"/>
              </w:rPr>
              <w:t>間接材料</w:t>
            </w:r>
          </w:p>
        </w:tc>
        <w:tc>
          <w:tcPr>
            <w:tcW w:w="0" w:type="auto"/>
            <w:vAlign w:val="center"/>
          </w:tcPr>
          <w:p w14:paraId="6033B19B" w14:textId="2F9C07DC" w:rsidR="00BE5370" w:rsidRDefault="00BE5370" w:rsidP="00705CDE">
            <w:pPr>
              <w:snapToGrid w:val="0"/>
              <w:spacing w:line="20" w:lineRule="atLeast"/>
              <w:jc w:val="both"/>
              <w:rPr>
                <w:color w:val="000000"/>
              </w:rPr>
            </w:pPr>
            <w:r>
              <w:rPr>
                <w:rFonts w:hint="eastAsia"/>
                <w:color w:val="000000"/>
              </w:rPr>
              <w:t>提供給</w:t>
            </w:r>
            <w:r w:rsidR="006E1E58">
              <w:rPr>
                <w:rFonts w:hint="eastAsia"/>
                <w:color w:val="000000"/>
              </w:rPr>
              <w:t>環境部</w:t>
            </w:r>
            <w:r w:rsidR="00BA2236" w:rsidRPr="00BA2236">
              <w:rPr>
                <w:color w:val="000000"/>
                <w:highlight w:val="yellow"/>
              </w:rPr>
              <w:t>{{</w:t>
            </w:r>
            <w:proofErr w:type="spellStart"/>
            <w:r w:rsidR="00BA2236" w:rsidRPr="00BA2236">
              <w:rPr>
                <w:color w:val="000000"/>
                <w:highlight w:val="yellow"/>
              </w:rPr>
              <w:t>report_year</w:t>
            </w:r>
            <w:proofErr w:type="spellEnd"/>
            <w:r w:rsidR="00BA2236" w:rsidRPr="00BA2236">
              <w:rPr>
                <w:color w:val="000000"/>
                <w:highlight w:val="yellow"/>
              </w:rPr>
              <w:t>}}</w:t>
            </w:r>
            <w:r>
              <w:rPr>
                <w:rFonts w:hint="eastAsia"/>
                <w:color w:val="000000"/>
              </w:rPr>
              <w:t>的統計資料</w:t>
            </w:r>
          </w:p>
          <w:p w14:paraId="46C4CBFA" w14:textId="300BC0D2" w:rsidR="00FE1788" w:rsidRPr="00E0525D" w:rsidRDefault="005F22FB" w:rsidP="00705CDE">
            <w:pPr>
              <w:snapToGrid w:val="0"/>
              <w:spacing w:line="20" w:lineRule="atLeast"/>
              <w:jc w:val="both"/>
              <w:rPr>
                <w:rFonts w:cs="Times New Roman"/>
                <w:szCs w:val="24"/>
              </w:rPr>
            </w:pPr>
            <w:r>
              <w:rPr>
                <w:rFonts w:cs="Times New Roman" w:hint="eastAsia"/>
                <w:szCs w:val="24"/>
              </w:rPr>
              <w:t>工廠製程助理採購紀錄</w:t>
            </w:r>
          </w:p>
        </w:tc>
      </w:tr>
      <w:tr w:rsidR="00BE5370" w:rsidRPr="00E0525D" w14:paraId="6EDC0D9E" w14:textId="77777777" w:rsidTr="00BE5370">
        <w:trPr>
          <w:trHeight w:val="281"/>
          <w:jc w:val="center"/>
        </w:trPr>
        <w:tc>
          <w:tcPr>
            <w:tcW w:w="0" w:type="auto"/>
            <w:vAlign w:val="center"/>
          </w:tcPr>
          <w:p w14:paraId="251F5872" w14:textId="74589AB4" w:rsidR="00BE5370" w:rsidRPr="00E0525D" w:rsidRDefault="00BE5370" w:rsidP="00705CDE">
            <w:pPr>
              <w:snapToGrid w:val="0"/>
              <w:spacing w:line="20" w:lineRule="atLeast"/>
              <w:jc w:val="both"/>
              <w:rPr>
                <w:rFonts w:cs="Times New Roman"/>
                <w:szCs w:val="24"/>
              </w:rPr>
            </w:pPr>
            <w:r>
              <w:rPr>
                <w:rFonts w:hint="eastAsia"/>
                <w:color w:val="000000"/>
              </w:rPr>
              <w:t>原物料</w:t>
            </w:r>
          </w:p>
        </w:tc>
        <w:tc>
          <w:tcPr>
            <w:tcW w:w="0" w:type="auto"/>
            <w:vAlign w:val="center"/>
          </w:tcPr>
          <w:p w14:paraId="3E90D7BE" w14:textId="10609DDD" w:rsidR="00BE5370" w:rsidRPr="00E0525D" w:rsidRDefault="00BE5370" w:rsidP="00705CDE">
            <w:pPr>
              <w:snapToGrid w:val="0"/>
              <w:spacing w:line="20" w:lineRule="atLeast"/>
              <w:jc w:val="both"/>
              <w:rPr>
                <w:rFonts w:cs="Times New Roman"/>
                <w:szCs w:val="24"/>
              </w:rPr>
            </w:pPr>
            <w:r>
              <w:rPr>
                <w:rFonts w:hint="eastAsia"/>
                <w:color w:val="000000"/>
              </w:rPr>
              <w:t>直接材料運輸資料</w:t>
            </w:r>
          </w:p>
        </w:tc>
        <w:tc>
          <w:tcPr>
            <w:tcW w:w="0" w:type="auto"/>
            <w:vAlign w:val="center"/>
          </w:tcPr>
          <w:p w14:paraId="55B1750E" w14:textId="6594E1E1" w:rsidR="00BE5370" w:rsidRPr="00E0525D" w:rsidRDefault="00BE5370" w:rsidP="00705CDE">
            <w:pPr>
              <w:snapToGrid w:val="0"/>
              <w:spacing w:line="20" w:lineRule="atLeast"/>
              <w:jc w:val="both"/>
              <w:rPr>
                <w:rFonts w:cs="Times New Roman"/>
                <w:szCs w:val="24"/>
              </w:rPr>
            </w:pPr>
            <w:r>
              <w:rPr>
                <w:rFonts w:hint="eastAsia"/>
                <w:color w:val="000000"/>
              </w:rPr>
              <w:t>Google Distance &amp; ICAO Carbon Emissions Calculator</w:t>
            </w:r>
            <w:r>
              <w:rPr>
                <w:rFonts w:hint="eastAsia"/>
                <w:color w:val="000000"/>
              </w:rPr>
              <w:t>空運計算距離</w:t>
            </w:r>
            <w:r>
              <w:rPr>
                <w:rFonts w:hint="eastAsia"/>
                <w:color w:val="000000"/>
              </w:rPr>
              <w:br/>
              <w:t>ERP</w:t>
            </w:r>
            <w:r>
              <w:rPr>
                <w:rFonts w:hint="eastAsia"/>
                <w:color w:val="000000"/>
              </w:rPr>
              <w:t>系統</w:t>
            </w:r>
            <w:r>
              <w:rPr>
                <w:rFonts w:hint="eastAsia"/>
                <w:color w:val="000000"/>
              </w:rPr>
              <w:t>_</w:t>
            </w:r>
            <w:r>
              <w:rPr>
                <w:rFonts w:hint="eastAsia"/>
                <w:color w:val="000000"/>
              </w:rPr>
              <w:t>進貨系統</w:t>
            </w:r>
          </w:p>
        </w:tc>
      </w:tr>
      <w:tr w:rsidR="00BE5370" w:rsidRPr="00E0525D" w14:paraId="1593E600" w14:textId="77777777" w:rsidTr="00BE5370">
        <w:trPr>
          <w:trHeight w:val="281"/>
          <w:jc w:val="center"/>
        </w:trPr>
        <w:tc>
          <w:tcPr>
            <w:tcW w:w="0" w:type="auto"/>
            <w:vAlign w:val="center"/>
          </w:tcPr>
          <w:p w14:paraId="0B0361A9" w14:textId="6FD49297" w:rsidR="00BE5370" w:rsidRPr="00E0525D" w:rsidRDefault="00BE5370" w:rsidP="00705CDE">
            <w:pPr>
              <w:snapToGrid w:val="0"/>
              <w:spacing w:line="20" w:lineRule="atLeast"/>
              <w:jc w:val="both"/>
              <w:rPr>
                <w:rFonts w:cs="Times New Roman"/>
                <w:szCs w:val="24"/>
              </w:rPr>
            </w:pPr>
            <w:r>
              <w:rPr>
                <w:rFonts w:hint="eastAsia"/>
                <w:color w:val="000000"/>
              </w:rPr>
              <w:t>原物料</w:t>
            </w:r>
          </w:p>
        </w:tc>
        <w:tc>
          <w:tcPr>
            <w:tcW w:w="0" w:type="auto"/>
            <w:vAlign w:val="center"/>
          </w:tcPr>
          <w:p w14:paraId="1BC63C3B" w14:textId="6A6F4906" w:rsidR="00BE5370" w:rsidRPr="00E0525D" w:rsidRDefault="00BE5370" w:rsidP="00705CDE">
            <w:pPr>
              <w:snapToGrid w:val="0"/>
              <w:spacing w:line="20" w:lineRule="atLeast"/>
              <w:jc w:val="both"/>
              <w:rPr>
                <w:rFonts w:cs="Times New Roman"/>
                <w:szCs w:val="24"/>
              </w:rPr>
            </w:pPr>
            <w:r>
              <w:rPr>
                <w:rFonts w:hint="eastAsia"/>
                <w:color w:val="000000"/>
              </w:rPr>
              <w:t>間接材料運輸資料</w:t>
            </w:r>
          </w:p>
        </w:tc>
        <w:tc>
          <w:tcPr>
            <w:tcW w:w="0" w:type="auto"/>
            <w:vAlign w:val="center"/>
          </w:tcPr>
          <w:p w14:paraId="16CE0098" w14:textId="0FE63D4B" w:rsidR="005F22FB" w:rsidRDefault="00BE5370" w:rsidP="00705CDE">
            <w:pPr>
              <w:snapToGrid w:val="0"/>
              <w:spacing w:line="20" w:lineRule="atLeast"/>
              <w:jc w:val="both"/>
              <w:rPr>
                <w:color w:val="000000"/>
              </w:rPr>
            </w:pPr>
            <w:r>
              <w:rPr>
                <w:rFonts w:hint="eastAsia"/>
                <w:color w:val="000000"/>
              </w:rPr>
              <w:t>提供給</w:t>
            </w:r>
            <w:r w:rsidR="006E1E58">
              <w:rPr>
                <w:rFonts w:hint="eastAsia"/>
                <w:color w:val="000000"/>
              </w:rPr>
              <w:t>環境部</w:t>
            </w:r>
            <w:r w:rsidR="003C6643" w:rsidRPr="00BA2236">
              <w:rPr>
                <w:color w:val="000000"/>
                <w:highlight w:val="yellow"/>
              </w:rPr>
              <w:t>{{</w:t>
            </w:r>
            <w:proofErr w:type="spellStart"/>
            <w:r w:rsidR="003C6643" w:rsidRPr="00BA2236">
              <w:rPr>
                <w:color w:val="000000"/>
                <w:highlight w:val="yellow"/>
              </w:rPr>
              <w:t>report_year</w:t>
            </w:r>
            <w:proofErr w:type="spellEnd"/>
            <w:r w:rsidR="003C6643" w:rsidRPr="00BA2236">
              <w:rPr>
                <w:color w:val="000000"/>
                <w:highlight w:val="yellow"/>
              </w:rPr>
              <w:t>}}</w:t>
            </w:r>
            <w:r>
              <w:rPr>
                <w:rFonts w:hint="eastAsia"/>
                <w:color w:val="000000"/>
              </w:rPr>
              <w:t>的統計資料</w:t>
            </w:r>
          </w:p>
          <w:p w14:paraId="1F0160E1" w14:textId="77F97B5E" w:rsidR="004425F4" w:rsidRPr="004425F4" w:rsidRDefault="005F22FB" w:rsidP="00705CDE">
            <w:pPr>
              <w:snapToGrid w:val="0"/>
              <w:spacing w:line="20" w:lineRule="atLeast"/>
              <w:jc w:val="both"/>
              <w:rPr>
                <w:color w:val="000000"/>
              </w:rPr>
            </w:pPr>
            <w:r>
              <w:rPr>
                <w:rFonts w:cs="Times New Roman" w:hint="eastAsia"/>
                <w:szCs w:val="24"/>
              </w:rPr>
              <w:t>工廠製程助理採購紀錄</w:t>
            </w:r>
            <w:r w:rsidR="00BE5370">
              <w:rPr>
                <w:rFonts w:hint="eastAsia"/>
                <w:color w:val="000000"/>
              </w:rPr>
              <w:br/>
              <w:t>Google Distance</w:t>
            </w:r>
            <w:r w:rsidR="00BE5370">
              <w:rPr>
                <w:rFonts w:hint="eastAsia"/>
                <w:color w:val="000000"/>
              </w:rPr>
              <w:t>計算距離</w:t>
            </w:r>
            <w:r w:rsidR="004425F4">
              <w:rPr>
                <w:rFonts w:hint="eastAsia"/>
                <w:color w:val="000000"/>
              </w:rPr>
              <w:t xml:space="preserve"> &amp; </w:t>
            </w:r>
            <w:r w:rsidR="004425F4" w:rsidRPr="004425F4">
              <w:rPr>
                <w:rFonts w:cs="Times New Roman" w:hint="eastAsia"/>
                <w:szCs w:val="24"/>
              </w:rPr>
              <w:t>Google Map</w:t>
            </w:r>
            <w:proofErr w:type="gramStart"/>
            <w:r w:rsidR="004425F4" w:rsidRPr="004425F4">
              <w:rPr>
                <w:rFonts w:cs="Times New Roman" w:hint="eastAsia"/>
                <w:szCs w:val="24"/>
              </w:rPr>
              <w:t>截圖</w:t>
            </w:r>
            <w:proofErr w:type="gramEnd"/>
          </w:p>
        </w:tc>
      </w:tr>
      <w:tr w:rsidR="00BE5370" w:rsidRPr="00E0525D" w14:paraId="3149226A" w14:textId="77777777" w:rsidTr="00BE5370">
        <w:trPr>
          <w:trHeight w:val="129"/>
          <w:jc w:val="center"/>
        </w:trPr>
        <w:tc>
          <w:tcPr>
            <w:tcW w:w="0" w:type="auto"/>
            <w:vAlign w:val="center"/>
          </w:tcPr>
          <w:p w14:paraId="7A2A2C27" w14:textId="1333F57C" w:rsidR="00BE5370" w:rsidRPr="00E0525D" w:rsidRDefault="00BE5370" w:rsidP="00705CDE">
            <w:pPr>
              <w:snapToGrid w:val="0"/>
              <w:spacing w:line="20" w:lineRule="atLeast"/>
              <w:jc w:val="both"/>
              <w:rPr>
                <w:rFonts w:cs="Times New Roman"/>
                <w:szCs w:val="24"/>
              </w:rPr>
            </w:pPr>
            <w:r>
              <w:rPr>
                <w:rFonts w:hint="eastAsia"/>
                <w:color w:val="000000"/>
              </w:rPr>
              <w:t>製造</w:t>
            </w:r>
          </w:p>
        </w:tc>
        <w:tc>
          <w:tcPr>
            <w:tcW w:w="0" w:type="auto"/>
            <w:vAlign w:val="center"/>
          </w:tcPr>
          <w:p w14:paraId="3EECD80B" w14:textId="4B5D4447" w:rsidR="00BE5370" w:rsidRPr="00E0525D" w:rsidRDefault="00BE5370" w:rsidP="00705CDE">
            <w:pPr>
              <w:snapToGrid w:val="0"/>
              <w:spacing w:line="20" w:lineRule="atLeast"/>
              <w:jc w:val="both"/>
              <w:rPr>
                <w:rFonts w:cs="Times New Roman"/>
                <w:szCs w:val="24"/>
              </w:rPr>
            </w:pPr>
            <w:r>
              <w:rPr>
                <w:rFonts w:hint="eastAsia"/>
                <w:color w:val="000000"/>
              </w:rPr>
              <w:t>用電</w:t>
            </w:r>
            <w:r>
              <w:rPr>
                <w:rFonts w:hint="eastAsia"/>
                <w:color w:val="000000"/>
              </w:rPr>
              <w:t>/</w:t>
            </w:r>
            <w:r>
              <w:rPr>
                <w:rFonts w:hint="eastAsia"/>
                <w:color w:val="000000"/>
              </w:rPr>
              <w:t>水量</w:t>
            </w:r>
          </w:p>
        </w:tc>
        <w:tc>
          <w:tcPr>
            <w:tcW w:w="0" w:type="auto"/>
            <w:vAlign w:val="center"/>
          </w:tcPr>
          <w:p w14:paraId="1F28EBD9" w14:textId="54113467" w:rsidR="00BE5370" w:rsidRPr="00E0525D" w:rsidRDefault="00BE5370" w:rsidP="00705CDE">
            <w:pPr>
              <w:snapToGrid w:val="0"/>
              <w:spacing w:line="20" w:lineRule="atLeast"/>
              <w:jc w:val="both"/>
              <w:rPr>
                <w:rFonts w:cs="Times New Roman"/>
                <w:szCs w:val="24"/>
              </w:rPr>
            </w:pPr>
            <w:r>
              <w:rPr>
                <w:rFonts w:hint="eastAsia"/>
                <w:color w:val="000000"/>
              </w:rPr>
              <w:t>ISO 14064</w:t>
            </w:r>
            <w:r>
              <w:rPr>
                <w:rFonts w:hint="eastAsia"/>
                <w:color w:val="000000"/>
              </w:rPr>
              <w:t>查證資料</w:t>
            </w:r>
          </w:p>
        </w:tc>
      </w:tr>
      <w:tr w:rsidR="00AC08CD" w:rsidRPr="00E0525D" w14:paraId="4F1D9EC0" w14:textId="77777777" w:rsidTr="00BE5370">
        <w:trPr>
          <w:trHeight w:val="129"/>
          <w:jc w:val="center"/>
        </w:trPr>
        <w:tc>
          <w:tcPr>
            <w:tcW w:w="0" w:type="auto"/>
            <w:vAlign w:val="center"/>
          </w:tcPr>
          <w:p w14:paraId="6431C1B0" w14:textId="71651E27" w:rsidR="00AC08CD" w:rsidRDefault="00AC08CD" w:rsidP="00AC08CD">
            <w:pPr>
              <w:snapToGrid w:val="0"/>
              <w:spacing w:line="20" w:lineRule="atLeast"/>
              <w:jc w:val="both"/>
              <w:rPr>
                <w:color w:val="000000"/>
              </w:rPr>
            </w:pPr>
            <w:r>
              <w:rPr>
                <w:rFonts w:hint="eastAsia"/>
                <w:color w:val="000000"/>
              </w:rPr>
              <w:t>製造</w:t>
            </w:r>
          </w:p>
        </w:tc>
        <w:tc>
          <w:tcPr>
            <w:tcW w:w="0" w:type="auto"/>
            <w:vAlign w:val="center"/>
          </w:tcPr>
          <w:p w14:paraId="63E05E91" w14:textId="5886CBD8" w:rsidR="00AC08CD" w:rsidRDefault="00AC08CD" w:rsidP="00AC08CD">
            <w:pPr>
              <w:snapToGrid w:val="0"/>
              <w:spacing w:line="20" w:lineRule="atLeast"/>
              <w:jc w:val="both"/>
              <w:rPr>
                <w:color w:val="000000"/>
              </w:rPr>
            </w:pPr>
            <w:r>
              <w:rPr>
                <w:rFonts w:hint="eastAsia"/>
                <w:color w:val="000000"/>
              </w:rPr>
              <w:t>水肥化糞池</w:t>
            </w:r>
            <w:r w:rsidR="00616642">
              <w:rPr>
                <w:rFonts w:hint="eastAsia"/>
                <w:color w:val="000000"/>
              </w:rPr>
              <w:t>資料</w:t>
            </w:r>
          </w:p>
        </w:tc>
        <w:tc>
          <w:tcPr>
            <w:tcW w:w="0" w:type="auto"/>
            <w:vAlign w:val="center"/>
          </w:tcPr>
          <w:p w14:paraId="3198D484" w14:textId="4EA51339" w:rsidR="00AC08CD" w:rsidRDefault="00AC08CD" w:rsidP="00AC08CD">
            <w:pPr>
              <w:snapToGrid w:val="0"/>
              <w:spacing w:line="20" w:lineRule="atLeast"/>
              <w:jc w:val="both"/>
              <w:rPr>
                <w:color w:val="000000"/>
              </w:rPr>
            </w:pPr>
            <w:r>
              <w:rPr>
                <w:rFonts w:hint="eastAsia"/>
                <w:color w:val="000000"/>
              </w:rPr>
              <w:t>ISO 14064</w:t>
            </w:r>
            <w:r>
              <w:rPr>
                <w:rFonts w:hint="eastAsia"/>
                <w:color w:val="000000"/>
              </w:rPr>
              <w:t>查證資料</w:t>
            </w:r>
          </w:p>
        </w:tc>
      </w:tr>
      <w:tr w:rsidR="00AC08CD" w:rsidRPr="00E0525D" w14:paraId="19F7BD2B" w14:textId="77777777" w:rsidTr="00BE5370">
        <w:trPr>
          <w:trHeight w:val="129"/>
          <w:jc w:val="center"/>
        </w:trPr>
        <w:tc>
          <w:tcPr>
            <w:tcW w:w="0" w:type="auto"/>
            <w:vAlign w:val="center"/>
          </w:tcPr>
          <w:p w14:paraId="53CB255D" w14:textId="331440BD" w:rsidR="00AC08CD" w:rsidRPr="00E0525D" w:rsidRDefault="00AC08CD" w:rsidP="00AC08CD">
            <w:pPr>
              <w:snapToGrid w:val="0"/>
              <w:spacing w:line="20" w:lineRule="atLeast"/>
              <w:jc w:val="both"/>
              <w:rPr>
                <w:rFonts w:cs="Times New Roman"/>
                <w:szCs w:val="24"/>
              </w:rPr>
            </w:pPr>
            <w:r>
              <w:rPr>
                <w:rFonts w:hint="eastAsia"/>
                <w:color w:val="000000"/>
              </w:rPr>
              <w:t>製造</w:t>
            </w:r>
          </w:p>
        </w:tc>
        <w:tc>
          <w:tcPr>
            <w:tcW w:w="0" w:type="auto"/>
            <w:vAlign w:val="center"/>
          </w:tcPr>
          <w:p w14:paraId="33654F4E" w14:textId="2B046D06" w:rsidR="00AC08CD" w:rsidRPr="00E0525D" w:rsidRDefault="00AC08CD" w:rsidP="00AC08CD">
            <w:pPr>
              <w:snapToGrid w:val="0"/>
              <w:spacing w:line="20" w:lineRule="atLeast"/>
              <w:jc w:val="both"/>
              <w:rPr>
                <w:rFonts w:cs="Times New Roman"/>
                <w:szCs w:val="24"/>
              </w:rPr>
            </w:pPr>
            <w:r>
              <w:rPr>
                <w:rFonts w:hint="eastAsia"/>
                <w:color w:val="000000"/>
              </w:rPr>
              <w:t>製程廢棄物</w:t>
            </w:r>
          </w:p>
        </w:tc>
        <w:tc>
          <w:tcPr>
            <w:tcW w:w="0" w:type="auto"/>
            <w:vAlign w:val="center"/>
          </w:tcPr>
          <w:p w14:paraId="50A03A1A" w14:textId="63D75B44" w:rsidR="00AC08CD" w:rsidRPr="00E0525D" w:rsidRDefault="00AC08CD" w:rsidP="00AC08CD">
            <w:pPr>
              <w:snapToGrid w:val="0"/>
              <w:spacing w:line="20" w:lineRule="atLeast"/>
              <w:jc w:val="both"/>
              <w:rPr>
                <w:rFonts w:cs="Times New Roman"/>
                <w:szCs w:val="24"/>
              </w:rPr>
            </w:pPr>
            <w:r>
              <w:rPr>
                <w:rFonts w:hint="eastAsia"/>
                <w:color w:val="000000"/>
              </w:rPr>
              <w:t>ISO 14064</w:t>
            </w:r>
            <w:r>
              <w:rPr>
                <w:rFonts w:hint="eastAsia"/>
                <w:color w:val="000000"/>
              </w:rPr>
              <w:t>查證資料</w:t>
            </w:r>
          </w:p>
        </w:tc>
      </w:tr>
      <w:tr w:rsidR="00AC08CD" w:rsidRPr="00E0525D" w14:paraId="6847B6CB" w14:textId="77777777" w:rsidTr="00BE5370">
        <w:trPr>
          <w:trHeight w:val="129"/>
          <w:jc w:val="center"/>
        </w:trPr>
        <w:tc>
          <w:tcPr>
            <w:tcW w:w="0" w:type="auto"/>
            <w:vAlign w:val="center"/>
          </w:tcPr>
          <w:p w14:paraId="6DBD9D1C" w14:textId="57D5229B" w:rsidR="00AC08CD" w:rsidRPr="00E0525D" w:rsidRDefault="00AC08CD" w:rsidP="00AC08CD">
            <w:pPr>
              <w:snapToGrid w:val="0"/>
              <w:spacing w:line="20" w:lineRule="atLeast"/>
              <w:jc w:val="both"/>
              <w:rPr>
                <w:rFonts w:cs="Times New Roman"/>
                <w:szCs w:val="24"/>
              </w:rPr>
            </w:pPr>
            <w:r>
              <w:rPr>
                <w:rFonts w:hint="eastAsia"/>
                <w:color w:val="000000"/>
              </w:rPr>
              <w:t>製造</w:t>
            </w:r>
          </w:p>
        </w:tc>
        <w:tc>
          <w:tcPr>
            <w:tcW w:w="0" w:type="auto"/>
            <w:vAlign w:val="center"/>
          </w:tcPr>
          <w:p w14:paraId="1E411F0E" w14:textId="269D8B85" w:rsidR="00AC08CD" w:rsidRPr="00E0525D" w:rsidRDefault="00AC08CD" w:rsidP="00AC08CD">
            <w:pPr>
              <w:snapToGrid w:val="0"/>
              <w:spacing w:line="20" w:lineRule="atLeast"/>
              <w:jc w:val="both"/>
              <w:rPr>
                <w:rFonts w:cs="Times New Roman"/>
                <w:szCs w:val="24"/>
              </w:rPr>
            </w:pPr>
            <w:r>
              <w:rPr>
                <w:rFonts w:hint="eastAsia"/>
                <w:color w:val="000000"/>
              </w:rPr>
              <w:t>廢棄運輸</w:t>
            </w:r>
          </w:p>
        </w:tc>
        <w:tc>
          <w:tcPr>
            <w:tcW w:w="0" w:type="auto"/>
            <w:vAlign w:val="center"/>
          </w:tcPr>
          <w:p w14:paraId="43511482" w14:textId="262DF1CF" w:rsidR="00AC08CD" w:rsidRPr="00E0525D" w:rsidRDefault="00AC08CD" w:rsidP="00AC08CD">
            <w:pPr>
              <w:snapToGrid w:val="0"/>
              <w:spacing w:line="20" w:lineRule="atLeast"/>
              <w:jc w:val="both"/>
              <w:rPr>
                <w:rFonts w:cs="Times New Roman"/>
                <w:szCs w:val="24"/>
              </w:rPr>
            </w:pPr>
            <w:proofErr w:type="gramStart"/>
            <w:r>
              <w:rPr>
                <w:rFonts w:hint="eastAsia"/>
                <w:color w:val="000000"/>
              </w:rPr>
              <w:t>環境部清運</w:t>
            </w:r>
            <w:proofErr w:type="gramEnd"/>
            <w:r>
              <w:rPr>
                <w:rFonts w:hint="eastAsia"/>
                <w:color w:val="000000"/>
              </w:rPr>
              <w:t>三聯單</w:t>
            </w:r>
            <w:r>
              <w:rPr>
                <w:rFonts w:hint="eastAsia"/>
                <w:color w:val="000000"/>
              </w:rPr>
              <w:t>&amp;</w:t>
            </w:r>
            <w:proofErr w:type="gramStart"/>
            <w:r>
              <w:rPr>
                <w:rFonts w:hint="eastAsia"/>
                <w:color w:val="000000"/>
              </w:rPr>
              <w:t>資收總</w:t>
            </w:r>
            <w:proofErr w:type="gramEnd"/>
            <w:r>
              <w:rPr>
                <w:rFonts w:hint="eastAsia"/>
                <w:color w:val="000000"/>
              </w:rPr>
              <w:t>表</w:t>
            </w:r>
          </w:p>
        </w:tc>
      </w:tr>
      <w:tr w:rsidR="00AC08CD" w:rsidRPr="00E0525D" w14:paraId="0D8A69DE" w14:textId="77777777" w:rsidTr="00BE5370">
        <w:trPr>
          <w:trHeight w:val="129"/>
          <w:jc w:val="center"/>
        </w:trPr>
        <w:tc>
          <w:tcPr>
            <w:tcW w:w="0" w:type="auto"/>
            <w:vAlign w:val="center"/>
          </w:tcPr>
          <w:p w14:paraId="7EAA3FAA" w14:textId="5A38B536" w:rsidR="00AC08CD" w:rsidRPr="00E0525D" w:rsidRDefault="00AC08CD" w:rsidP="00AC08CD">
            <w:pPr>
              <w:snapToGrid w:val="0"/>
              <w:spacing w:line="20" w:lineRule="atLeast"/>
              <w:jc w:val="both"/>
              <w:rPr>
                <w:rFonts w:cs="Times New Roman"/>
                <w:szCs w:val="24"/>
              </w:rPr>
            </w:pPr>
            <w:r>
              <w:rPr>
                <w:rFonts w:hint="eastAsia"/>
                <w:color w:val="000000"/>
              </w:rPr>
              <w:t>運輸</w:t>
            </w:r>
          </w:p>
        </w:tc>
        <w:tc>
          <w:tcPr>
            <w:tcW w:w="0" w:type="auto"/>
            <w:vAlign w:val="center"/>
          </w:tcPr>
          <w:p w14:paraId="6459510B" w14:textId="4C8CBD8C" w:rsidR="00AC08CD" w:rsidRPr="00E0525D" w:rsidRDefault="00AC08CD" w:rsidP="00AC08CD">
            <w:pPr>
              <w:snapToGrid w:val="0"/>
              <w:spacing w:line="20" w:lineRule="atLeast"/>
              <w:jc w:val="both"/>
              <w:rPr>
                <w:rFonts w:cs="Times New Roman"/>
                <w:szCs w:val="24"/>
              </w:rPr>
            </w:pPr>
            <w:r>
              <w:rPr>
                <w:rFonts w:hint="eastAsia"/>
                <w:color w:val="000000"/>
              </w:rPr>
              <w:t>產品運輸</w:t>
            </w:r>
          </w:p>
        </w:tc>
        <w:tc>
          <w:tcPr>
            <w:tcW w:w="0" w:type="auto"/>
            <w:vAlign w:val="center"/>
          </w:tcPr>
          <w:p w14:paraId="51870F9A" w14:textId="4E507109" w:rsidR="00AC08CD" w:rsidRPr="00E0525D" w:rsidRDefault="00AC08CD" w:rsidP="00AC08CD">
            <w:pPr>
              <w:snapToGrid w:val="0"/>
              <w:spacing w:line="20" w:lineRule="atLeast"/>
              <w:jc w:val="both"/>
              <w:rPr>
                <w:rFonts w:cs="Times New Roman"/>
                <w:szCs w:val="24"/>
              </w:rPr>
            </w:pPr>
            <w:r>
              <w:rPr>
                <w:rFonts w:hint="eastAsia"/>
                <w:color w:val="000000"/>
              </w:rPr>
              <w:t>ERP</w:t>
            </w:r>
            <w:r>
              <w:rPr>
                <w:rFonts w:hint="eastAsia"/>
                <w:color w:val="000000"/>
              </w:rPr>
              <w:t>系統</w:t>
            </w:r>
            <w:r>
              <w:rPr>
                <w:rFonts w:hint="eastAsia"/>
                <w:color w:val="000000"/>
              </w:rPr>
              <w:t>_</w:t>
            </w:r>
            <w:r>
              <w:rPr>
                <w:rFonts w:hint="eastAsia"/>
                <w:color w:val="000000"/>
              </w:rPr>
              <w:t>進出口資料</w:t>
            </w:r>
            <w:r>
              <w:rPr>
                <w:rFonts w:hint="eastAsia"/>
                <w:color w:val="000000"/>
              </w:rPr>
              <w:br/>
              <w:t>Google Map</w:t>
            </w:r>
            <w:proofErr w:type="gramStart"/>
            <w:r>
              <w:rPr>
                <w:rFonts w:hint="eastAsia"/>
                <w:color w:val="000000"/>
              </w:rPr>
              <w:t>截圖</w:t>
            </w:r>
            <w:proofErr w:type="gramEnd"/>
            <w:r>
              <w:rPr>
                <w:rFonts w:hint="eastAsia"/>
                <w:color w:val="000000"/>
              </w:rPr>
              <w:t xml:space="preserve"> &amp; ICAO Carbon Emissions Calculator</w:t>
            </w:r>
            <w:r>
              <w:rPr>
                <w:rFonts w:hint="eastAsia"/>
                <w:color w:val="000000"/>
              </w:rPr>
              <w:t>空運計算距離</w:t>
            </w:r>
          </w:p>
        </w:tc>
      </w:tr>
      <w:tr w:rsidR="00AC08CD" w:rsidRPr="00E0525D" w14:paraId="5F3B647F" w14:textId="77777777" w:rsidTr="00BE5370">
        <w:trPr>
          <w:trHeight w:val="129"/>
          <w:jc w:val="center"/>
        </w:trPr>
        <w:tc>
          <w:tcPr>
            <w:tcW w:w="0" w:type="auto"/>
            <w:vAlign w:val="center"/>
          </w:tcPr>
          <w:p w14:paraId="3185ABB8" w14:textId="7F0D438D" w:rsidR="00AC08CD" w:rsidRPr="00E0525D" w:rsidRDefault="00AC08CD" w:rsidP="00AC08CD">
            <w:pPr>
              <w:snapToGrid w:val="0"/>
              <w:spacing w:line="20" w:lineRule="atLeast"/>
              <w:jc w:val="both"/>
              <w:rPr>
                <w:rFonts w:cs="Times New Roman"/>
                <w:szCs w:val="24"/>
              </w:rPr>
            </w:pPr>
            <w:r>
              <w:rPr>
                <w:rFonts w:hint="eastAsia"/>
                <w:color w:val="000000"/>
              </w:rPr>
              <w:t>使用</w:t>
            </w:r>
          </w:p>
        </w:tc>
        <w:tc>
          <w:tcPr>
            <w:tcW w:w="0" w:type="auto"/>
            <w:vAlign w:val="center"/>
          </w:tcPr>
          <w:p w14:paraId="701989E2" w14:textId="3AE57DE5" w:rsidR="00AC08CD" w:rsidRPr="00E0525D" w:rsidRDefault="00AC08CD" w:rsidP="00AC08CD">
            <w:pPr>
              <w:snapToGrid w:val="0"/>
              <w:spacing w:line="20" w:lineRule="atLeast"/>
              <w:jc w:val="both"/>
              <w:rPr>
                <w:rFonts w:cs="Times New Roman"/>
                <w:szCs w:val="24"/>
              </w:rPr>
            </w:pPr>
            <w:r>
              <w:rPr>
                <w:rFonts w:hint="eastAsia"/>
                <w:color w:val="000000"/>
              </w:rPr>
              <w:t>銷售產品的使用</w:t>
            </w:r>
          </w:p>
        </w:tc>
        <w:tc>
          <w:tcPr>
            <w:tcW w:w="0" w:type="auto"/>
            <w:vAlign w:val="center"/>
          </w:tcPr>
          <w:p w14:paraId="1ECB8D5A" w14:textId="111B95D5" w:rsidR="00AC08CD" w:rsidRPr="00E0525D" w:rsidRDefault="00AC08CD" w:rsidP="00AC08CD">
            <w:pPr>
              <w:snapToGrid w:val="0"/>
              <w:spacing w:line="20" w:lineRule="atLeast"/>
              <w:jc w:val="both"/>
              <w:rPr>
                <w:rFonts w:cs="Times New Roman"/>
                <w:szCs w:val="24"/>
              </w:rPr>
            </w:pPr>
            <w:r>
              <w:rPr>
                <w:rFonts w:hint="eastAsia"/>
                <w:color w:val="000000"/>
              </w:rPr>
              <w:t>產品測試功率報告</w:t>
            </w:r>
            <w:r>
              <w:rPr>
                <w:rFonts w:hint="eastAsia"/>
                <w:color w:val="000000"/>
              </w:rPr>
              <w:br/>
            </w:r>
            <w:r>
              <w:rPr>
                <w:rFonts w:hint="eastAsia"/>
                <w:color w:val="000000"/>
              </w:rPr>
              <w:t>銷售保固合約</w:t>
            </w:r>
            <w:r>
              <w:rPr>
                <w:rFonts w:hint="eastAsia"/>
                <w:color w:val="000000"/>
              </w:rPr>
              <w:br/>
            </w:r>
            <w:r>
              <w:rPr>
                <w:rFonts w:hint="eastAsia"/>
                <w:color w:val="000000"/>
              </w:rPr>
              <w:t>假設情境公式</w:t>
            </w:r>
          </w:p>
        </w:tc>
      </w:tr>
      <w:tr w:rsidR="00AC08CD" w:rsidRPr="00E0525D" w14:paraId="2848153F" w14:textId="77777777" w:rsidTr="00BE5370">
        <w:trPr>
          <w:trHeight w:val="129"/>
          <w:jc w:val="center"/>
        </w:trPr>
        <w:tc>
          <w:tcPr>
            <w:tcW w:w="0" w:type="auto"/>
            <w:vAlign w:val="center"/>
          </w:tcPr>
          <w:p w14:paraId="0714CB21" w14:textId="6A4FC579" w:rsidR="00AC08CD" w:rsidRPr="00E0525D" w:rsidRDefault="00AC08CD" w:rsidP="00AC08CD">
            <w:pPr>
              <w:snapToGrid w:val="0"/>
              <w:spacing w:line="20" w:lineRule="atLeast"/>
              <w:jc w:val="both"/>
              <w:rPr>
                <w:rFonts w:cs="Times New Roman"/>
                <w:szCs w:val="24"/>
              </w:rPr>
            </w:pPr>
            <w:r>
              <w:rPr>
                <w:rFonts w:hint="eastAsia"/>
                <w:color w:val="000000"/>
              </w:rPr>
              <w:t>廢棄物</w:t>
            </w:r>
          </w:p>
        </w:tc>
        <w:tc>
          <w:tcPr>
            <w:tcW w:w="0" w:type="auto"/>
            <w:vAlign w:val="center"/>
          </w:tcPr>
          <w:p w14:paraId="43C1673D" w14:textId="11579C89" w:rsidR="00AC08CD" w:rsidRPr="00E0525D" w:rsidRDefault="00AC08CD" w:rsidP="00AC08CD">
            <w:pPr>
              <w:snapToGrid w:val="0"/>
              <w:spacing w:line="20" w:lineRule="atLeast"/>
              <w:jc w:val="both"/>
              <w:rPr>
                <w:rFonts w:cs="Times New Roman"/>
                <w:szCs w:val="24"/>
              </w:rPr>
            </w:pPr>
            <w:r>
              <w:rPr>
                <w:rFonts w:hint="eastAsia"/>
                <w:color w:val="000000"/>
              </w:rPr>
              <w:t>產品使用後的廢棄處置</w:t>
            </w:r>
          </w:p>
        </w:tc>
        <w:tc>
          <w:tcPr>
            <w:tcW w:w="0" w:type="auto"/>
            <w:vAlign w:val="center"/>
          </w:tcPr>
          <w:p w14:paraId="08D8723D" w14:textId="77777777" w:rsidR="00AC08CD" w:rsidRDefault="00AC08CD" w:rsidP="00AC08CD">
            <w:pPr>
              <w:snapToGrid w:val="0"/>
              <w:spacing w:line="20" w:lineRule="atLeast"/>
              <w:jc w:val="both"/>
              <w:rPr>
                <w:color w:val="000000"/>
              </w:rPr>
            </w:pPr>
            <w:r>
              <w:rPr>
                <w:rFonts w:hint="eastAsia"/>
                <w:color w:val="000000"/>
              </w:rPr>
              <w:t>電子產品垃圾研究報告</w:t>
            </w:r>
          </w:p>
          <w:p w14:paraId="6DA2561D" w14:textId="68EF9FCE" w:rsidR="00AC08CD" w:rsidRPr="00E0525D" w:rsidRDefault="00AC08CD" w:rsidP="00AC08CD">
            <w:pPr>
              <w:snapToGrid w:val="0"/>
              <w:spacing w:line="20" w:lineRule="atLeast"/>
              <w:jc w:val="both"/>
              <w:rPr>
                <w:rFonts w:cs="Times New Roman"/>
                <w:szCs w:val="24"/>
              </w:rPr>
            </w:pPr>
            <w:r>
              <w:rPr>
                <w:rFonts w:ascii="Arial" w:hAnsi="Arial" w:cs="Arial"/>
                <w:color w:val="000000"/>
                <w:shd w:val="clear" w:color="auto" w:fill="FFFFFF"/>
              </w:rPr>
              <w:t>環境部</w:t>
            </w:r>
            <w:r w:rsidRPr="006D1289">
              <w:rPr>
                <w:rFonts w:ascii="Arial" w:hAnsi="Arial" w:cs="Arial" w:hint="eastAsia"/>
                <w:color w:val="000000"/>
                <w:shd w:val="clear" w:color="auto" w:fill="FFFFFF"/>
              </w:rPr>
              <w:t>公告列管材質回收率統計資料</w:t>
            </w:r>
            <w:r>
              <w:rPr>
                <w:rFonts w:hint="eastAsia"/>
                <w:color w:val="000000"/>
              </w:rPr>
              <w:br/>
            </w:r>
            <w:r>
              <w:rPr>
                <w:rFonts w:hint="eastAsia"/>
                <w:color w:val="000000"/>
              </w:rPr>
              <w:t>假設情境公式</w:t>
            </w:r>
          </w:p>
        </w:tc>
      </w:tr>
    </w:tbl>
    <w:p w14:paraId="78341606" w14:textId="6FAB5440" w:rsidR="008C4ABF" w:rsidRDefault="008C4ABF" w:rsidP="006E5DB3">
      <w:pPr>
        <w:spacing w:line="20" w:lineRule="atLeast"/>
        <w:jc w:val="both"/>
        <w:rPr>
          <w:rFonts w:cs="Times New Roman"/>
          <w:kern w:val="0"/>
          <w:position w:val="-2"/>
          <w:szCs w:val="24"/>
        </w:rPr>
      </w:pPr>
    </w:p>
    <w:p w14:paraId="220F90DB" w14:textId="65911827" w:rsidR="009877DB" w:rsidRPr="00E83864" w:rsidRDefault="00103D63" w:rsidP="00E83864">
      <w:pPr>
        <w:pStyle w:val="a3"/>
        <w:jc w:val="left"/>
        <w:rPr>
          <w:rFonts w:ascii="Times New Roman" w:eastAsia="標楷體" w:hAnsi="Times New Roman"/>
        </w:rPr>
      </w:pPr>
      <w:bookmarkStart w:id="98" w:name="_Toc197963306"/>
      <w:r w:rsidRPr="00E83864">
        <w:rPr>
          <w:rFonts w:ascii="Times New Roman" w:eastAsia="標楷體" w:hAnsi="Times New Roman" w:hint="eastAsia"/>
        </w:rPr>
        <w:t>4.</w:t>
      </w:r>
      <w:r w:rsidRPr="00E83864">
        <w:rPr>
          <w:rFonts w:ascii="Times New Roman" w:eastAsia="標楷體" w:hAnsi="Times New Roman"/>
        </w:rPr>
        <w:t>5</w:t>
      </w:r>
      <w:r w:rsidR="009877DB" w:rsidRPr="00E83864">
        <w:rPr>
          <w:rFonts w:ascii="Times New Roman" w:eastAsia="標楷體" w:hAnsi="Times New Roman" w:hint="eastAsia"/>
        </w:rPr>
        <w:t>活動數據保存年限及管理方法</w:t>
      </w:r>
      <w:bookmarkEnd w:id="98"/>
    </w:p>
    <w:p w14:paraId="4AF890DB" w14:textId="76237C09" w:rsidR="00EA68B4" w:rsidRDefault="00103D63" w:rsidP="00103D63">
      <w:r w:rsidRPr="00585E51">
        <w:rPr>
          <w:rFonts w:hint="eastAsia"/>
        </w:rPr>
        <w:t>盤查的活動數據，依據不同的佐證資料來源來說明保存年限及管理方法</w:t>
      </w:r>
      <w:r w:rsidR="0064744D" w:rsidRPr="00585E51">
        <w:rPr>
          <w:rFonts w:hint="eastAsia"/>
        </w:rPr>
        <w:t>，</w:t>
      </w:r>
      <w:r w:rsidR="00EA68B4">
        <w:rPr>
          <w:rFonts w:hint="eastAsia"/>
        </w:rPr>
        <w:t>如表</w:t>
      </w:r>
      <w:r w:rsidR="00EA68B4">
        <w:rPr>
          <w:rFonts w:hint="eastAsia"/>
        </w:rPr>
        <w:t>5</w:t>
      </w:r>
      <w:r w:rsidR="0064744D" w:rsidRPr="00585E51">
        <w:rPr>
          <w:rFonts w:hint="eastAsia"/>
        </w:rPr>
        <w:t>說明</w:t>
      </w:r>
      <w:r w:rsidR="00EA68B4">
        <w:rPr>
          <w:rFonts w:hint="eastAsia"/>
        </w:rPr>
        <w:t>。</w:t>
      </w:r>
    </w:p>
    <w:p w14:paraId="480D73B8" w14:textId="265B22D9" w:rsidR="00153832" w:rsidRPr="00EA68B4" w:rsidRDefault="00153832" w:rsidP="00EA68B4">
      <w:pPr>
        <w:pStyle w:val="af0"/>
        <w:rPr>
          <w:rFonts w:cs="Times New Roman"/>
          <w:kern w:val="0"/>
          <w:position w:val="-2"/>
          <w:sz w:val="24"/>
          <w:szCs w:val="24"/>
        </w:rPr>
      </w:pPr>
      <w:bookmarkStart w:id="99" w:name="_Toc171330376"/>
      <w:r w:rsidRPr="00EA68B4">
        <w:rPr>
          <w:rFonts w:hint="eastAsia"/>
          <w:sz w:val="24"/>
          <w:szCs w:val="24"/>
        </w:rPr>
        <w:t>表</w:t>
      </w:r>
      <w:r w:rsidRPr="00EA68B4">
        <w:rPr>
          <w:rFonts w:hint="eastAsia"/>
          <w:sz w:val="24"/>
          <w:szCs w:val="24"/>
        </w:rPr>
        <w:t xml:space="preserve"> </w:t>
      </w:r>
      <w:r w:rsidRPr="00EA68B4">
        <w:rPr>
          <w:sz w:val="24"/>
          <w:szCs w:val="24"/>
        </w:rPr>
        <w:fldChar w:fldCharType="begin"/>
      </w:r>
      <w:r w:rsidRPr="00EA68B4">
        <w:rPr>
          <w:sz w:val="24"/>
          <w:szCs w:val="24"/>
        </w:rPr>
        <w:instrText xml:space="preserve"> </w:instrText>
      </w:r>
      <w:r w:rsidRPr="00EA68B4">
        <w:rPr>
          <w:rFonts w:hint="eastAsia"/>
          <w:sz w:val="24"/>
          <w:szCs w:val="24"/>
        </w:rPr>
        <w:instrText xml:space="preserve">SEQ </w:instrText>
      </w:r>
      <w:r w:rsidRPr="00EA68B4">
        <w:rPr>
          <w:rFonts w:hint="eastAsia"/>
          <w:sz w:val="24"/>
          <w:szCs w:val="24"/>
        </w:rPr>
        <w:instrText>表</w:instrText>
      </w:r>
      <w:r w:rsidRPr="00EA68B4">
        <w:rPr>
          <w:rFonts w:hint="eastAsia"/>
          <w:sz w:val="24"/>
          <w:szCs w:val="24"/>
        </w:rPr>
        <w:instrText xml:space="preserve"> \* ARABIC</w:instrText>
      </w:r>
      <w:r w:rsidRPr="00EA68B4">
        <w:rPr>
          <w:sz w:val="24"/>
          <w:szCs w:val="24"/>
        </w:rPr>
        <w:instrText xml:space="preserve"> </w:instrText>
      </w:r>
      <w:r w:rsidRPr="00EA68B4">
        <w:rPr>
          <w:sz w:val="24"/>
          <w:szCs w:val="24"/>
        </w:rPr>
        <w:fldChar w:fldCharType="separate"/>
      </w:r>
      <w:r w:rsidRPr="00EA68B4">
        <w:rPr>
          <w:noProof/>
          <w:sz w:val="24"/>
          <w:szCs w:val="24"/>
        </w:rPr>
        <w:t>5</w:t>
      </w:r>
      <w:r w:rsidRPr="00EA68B4">
        <w:rPr>
          <w:sz w:val="24"/>
          <w:szCs w:val="24"/>
        </w:rPr>
        <w:fldChar w:fldCharType="end"/>
      </w:r>
      <w:r w:rsidR="00EA68B4" w:rsidRPr="00EA68B4">
        <w:rPr>
          <w:rFonts w:hint="eastAsia"/>
          <w:sz w:val="24"/>
          <w:szCs w:val="24"/>
        </w:rPr>
        <w:t>、數據蒐</w:t>
      </w:r>
      <w:r w:rsidR="00B84BEE">
        <w:rPr>
          <w:rFonts w:hint="eastAsia"/>
          <w:sz w:val="24"/>
          <w:szCs w:val="24"/>
        </w:rPr>
        <w:t>集</w:t>
      </w:r>
      <w:r w:rsidR="00EA68B4" w:rsidRPr="00EA68B4">
        <w:rPr>
          <w:rFonts w:hint="eastAsia"/>
          <w:sz w:val="24"/>
          <w:szCs w:val="24"/>
        </w:rPr>
        <w:t>保存年限及管理方法</w:t>
      </w:r>
      <w:bookmarkEnd w:id="99"/>
    </w:p>
    <w:tbl>
      <w:tblPr>
        <w:tblStyle w:val="31"/>
        <w:tblW w:w="0" w:type="auto"/>
        <w:jc w:val="center"/>
        <w:tblLook w:val="0420" w:firstRow="1" w:lastRow="0" w:firstColumn="0" w:lastColumn="0" w:noHBand="0" w:noVBand="1"/>
      </w:tblPr>
      <w:tblGrid>
        <w:gridCol w:w="1555"/>
        <w:gridCol w:w="2551"/>
        <w:gridCol w:w="3119"/>
        <w:gridCol w:w="3231"/>
      </w:tblGrid>
      <w:tr w:rsidR="00006F55" w:rsidRPr="00EA68B4" w14:paraId="189329D2" w14:textId="44ED6064" w:rsidTr="00AC5C36">
        <w:trPr>
          <w:trHeight w:val="367"/>
          <w:jc w:val="center"/>
        </w:trPr>
        <w:tc>
          <w:tcPr>
            <w:tcW w:w="1555" w:type="dxa"/>
            <w:vAlign w:val="center"/>
          </w:tcPr>
          <w:p w14:paraId="4FDC95B3" w14:textId="7755579E" w:rsidR="00006F55" w:rsidRPr="00EA68B4" w:rsidRDefault="00006F55" w:rsidP="00016DE6">
            <w:pPr>
              <w:snapToGrid w:val="0"/>
              <w:spacing w:line="20" w:lineRule="atLeast"/>
              <w:jc w:val="center"/>
              <w:rPr>
                <w:rFonts w:cs="Times New Roman"/>
                <w:szCs w:val="24"/>
              </w:rPr>
            </w:pPr>
            <w:r w:rsidRPr="00EA68B4">
              <w:rPr>
                <w:rFonts w:hint="eastAsia"/>
                <w:color w:val="000000"/>
                <w:szCs w:val="24"/>
              </w:rPr>
              <w:t>佐證項目</w:t>
            </w:r>
          </w:p>
        </w:tc>
        <w:tc>
          <w:tcPr>
            <w:tcW w:w="2551" w:type="dxa"/>
            <w:vAlign w:val="center"/>
          </w:tcPr>
          <w:p w14:paraId="5C67E398" w14:textId="41E0274D" w:rsidR="00006F55" w:rsidRPr="00EA68B4" w:rsidRDefault="00006F55" w:rsidP="00E50A32">
            <w:pPr>
              <w:snapToGrid w:val="0"/>
              <w:spacing w:line="20" w:lineRule="atLeast"/>
              <w:jc w:val="center"/>
              <w:rPr>
                <w:color w:val="000000"/>
                <w:szCs w:val="24"/>
              </w:rPr>
            </w:pPr>
            <w:r w:rsidRPr="00EA68B4">
              <w:rPr>
                <w:rFonts w:hint="eastAsia"/>
                <w:color w:val="000000"/>
                <w:szCs w:val="24"/>
              </w:rPr>
              <w:t>資料細項</w:t>
            </w:r>
          </w:p>
        </w:tc>
        <w:tc>
          <w:tcPr>
            <w:tcW w:w="3119" w:type="dxa"/>
          </w:tcPr>
          <w:p w14:paraId="400F2A2B" w14:textId="002E01D3" w:rsidR="00006F55" w:rsidRPr="00EA68B4" w:rsidRDefault="00006F55" w:rsidP="00016DE6">
            <w:pPr>
              <w:snapToGrid w:val="0"/>
              <w:spacing w:line="20" w:lineRule="atLeast"/>
              <w:jc w:val="center"/>
              <w:rPr>
                <w:color w:val="000000"/>
                <w:szCs w:val="24"/>
              </w:rPr>
            </w:pPr>
            <w:r w:rsidRPr="00EA68B4">
              <w:rPr>
                <w:rFonts w:hint="eastAsia"/>
                <w:color w:val="000000"/>
                <w:szCs w:val="24"/>
              </w:rPr>
              <w:t>保存年限</w:t>
            </w:r>
          </w:p>
        </w:tc>
        <w:tc>
          <w:tcPr>
            <w:tcW w:w="3231" w:type="dxa"/>
          </w:tcPr>
          <w:p w14:paraId="6197B1AB" w14:textId="0C80B0E6" w:rsidR="00006F55" w:rsidRPr="00EA68B4" w:rsidRDefault="00006F55" w:rsidP="00016DE6">
            <w:pPr>
              <w:snapToGrid w:val="0"/>
              <w:spacing w:line="20" w:lineRule="atLeast"/>
              <w:jc w:val="center"/>
              <w:rPr>
                <w:color w:val="000000"/>
                <w:szCs w:val="24"/>
              </w:rPr>
            </w:pPr>
            <w:r w:rsidRPr="00EA68B4">
              <w:rPr>
                <w:rFonts w:hint="eastAsia"/>
                <w:color w:val="000000"/>
                <w:szCs w:val="24"/>
              </w:rPr>
              <w:t>管理方法</w:t>
            </w:r>
          </w:p>
        </w:tc>
      </w:tr>
      <w:tr w:rsidR="00006F55" w:rsidRPr="00E0525D" w14:paraId="73605E65" w14:textId="28039647" w:rsidTr="00AC5C36">
        <w:trPr>
          <w:trHeight w:val="258"/>
          <w:jc w:val="center"/>
        </w:trPr>
        <w:tc>
          <w:tcPr>
            <w:tcW w:w="1555" w:type="dxa"/>
            <w:vAlign w:val="center"/>
          </w:tcPr>
          <w:p w14:paraId="0F768BBE" w14:textId="76D4E934" w:rsidR="00006F55" w:rsidRPr="00E0525D" w:rsidRDefault="007365AA" w:rsidP="00016DE6">
            <w:pPr>
              <w:snapToGrid w:val="0"/>
              <w:spacing w:line="20" w:lineRule="atLeast"/>
              <w:jc w:val="both"/>
              <w:rPr>
                <w:rFonts w:cs="Times New Roman"/>
                <w:szCs w:val="24"/>
              </w:rPr>
            </w:pPr>
            <w:r>
              <w:rPr>
                <w:rFonts w:hint="eastAsia"/>
                <w:color w:val="000000"/>
              </w:rPr>
              <w:t>原物料階段</w:t>
            </w:r>
          </w:p>
        </w:tc>
        <w:tc>
          <w:tcPr>
            <w:tcW w:w="2551" w:type="dxa"/>
            <w:vAlign w:val="center"/>
          </w:tcPr>
          <w:p w14:paraId="51DBABF3" w14:textId="77777777" w:rsidR="00006F55" w:rsidRPr="00E0525D" w:rsidRDefault="00006F55" w:rsidP="00016DE6">
            <w:pPr>
              <w:snapToGrid w:val="0"/>
              <w:spacing w:line="20" w:lineRule="atLeast"/>
              <w:jc w:val="both"/>
              <w:rPr>
                <w:rFonts w:cs="Times New Roman"/>
                <w:szCs w:val="24"/>
              </w:rPr>
            </w:pPr>
            <w:r>
              <w:rPr>
                <w:rFonts w:hint="eastAsia"/>
                <w:color w:val="000000"/>
              </w:rPr>
              <w:t>ERP</w:t>
            </w:r>
            <w:r>
              <w:rPr>
                <w:rFonts w:hint="eastAsia"/>
                <w:color w:val="000000"/>
              </w:rPr>
              <w:t>系統</w:t>
            </w:r>
            <w:r>
              <w:rPr>
                <w:rFonts w:hint="eastAsia"/>
                <w:color w:val="000000"/>
              </w:rPr>
              <w:t>_BOM</w:t>
            </w:r>
            <w:r>
              <w:rPr>
                <w:rFonts w:hint="eastAsia"/>
                <w:color w:val="000000"/>
              </w:rPr>
              <w:t>表資料</w:t>
            </w:r>
          </w:p>
        </w:tc>
        <w:tc>
          <w:tcPr>
            <w:tcW w:w="3119" w:type="dxa"/>
          </w:tcPr>
          <w:p w14:paraId="607388C4" w14:textId="1C607F01" w:rsidR="00006F55" w:rsidRDefault="00E1166E" w:rsidP="00016DE6">
            <w:pPr>
              <w:snapToGrid w:val="0"/>
              <w:spacing w:line="20" w:lineRule="atLeast"/>
              <w:jc w:val="both"/>
              <w:rPr>
                <w:color w:val="000000"/>
              </w:rPr>
            </w:pPr>
            <w:r>
              <w:rPr>
                <w:rFonts w:hint="eastAsia"/>
                <w:color w:val="000000"/>
              </w:rPr>
              <w:t>系統統計紀錄保存</w:t>
            </w:r>
            <w:r w:rsidR="007D157A">
              <w:rPr>
                <w:rFonts w:hint="eastAsia"/>
                <w:color w:val="000000"/>
              </w:rPr>
              <w:t>1</w:t>
            </w:r>
            <w:r w:rsidR="007D157A">
              <w:rPr>
                <w:color w:val="000000"/>
              </w:rPr>
              <w:t>0</w:t>
            </w:r>
            <w:r w:rsidR="00006F55">
              <w:rPr>
                <w:rFonts w:hint="eastAsia"/>
                <w:color w:val="000000"/>
              </w:rPr>
              <w:t>年</w:t>
            </w:r>
          </w:p>
        </w:tc>
        <w:tc>
          <w:tcPr>
            <w:tcW w:w="3231" w:type="dxa"/>
          </w:tcPr>
          <w:p w14:paraId="2CA8DAAA" w14:textId="40B7A6B2" w:rsidR="00006F55" w:rsidRDefault="00FD771B" w:rsidP="00016DE6">
            <w:pPr>
              <w:snapToGrid w:val="0"/>
              <w:spacing w:line="20" w:lineRule="atLeast"/>
              <w:jc w:val="both"/>
              <w:rPr>
                <w:color w:val="000000"/>
              </w:rPr>
            </w:pPr>
            <w:r>
              <w:rPr>
                <w:rFonts w:hint="eastAsia"/>
                <w:color w:val="000000"/>
              </w:rPr>
              <w:t>由</w:t>
            </w:r>
            <w:r w:rsidR="009C6F09">
              <w:rPr>
                <w:rFonts w:hint="eastAsia"/>
                <w:color w:val="000000"/>
              </w:rPr>
              <w:t>智邦公司</w:t>
            </w:r>
            <w:r>
              <w:rPr>
                <w:rFonts w:hint="eastAsia"/>
                <w:color w:val="000000"/>
              </w:rPr>
              <w:t>系統紀錄管理資料</w:t>
            </w:r>
            <w:r w:rsidR="00420609">
              <w:rPr>
                <w:rFonts w:hint="eastAsia"/>
                <w:color w:val="000000"/>
              </w:rPr>
              <w:t>，並由</w:t>
            </w:r>
            <w:r w:rsidR="008B251F">
              <w:rPr>
                <w:rFonts w:hint="eastAsia"/>
                <w:color w:val="000000"/>
              </w:rPr>
              <w:t>MIS</w:t>
            </w:r>
            <w:r w:rsidR="008B251F">
              <w:rPr>
                <w:rFonts w:hint="eastAsia"/>
                <w:color w:val="000000"/>
              </w:rPr>
              <w:t>人員</w:t>
            </w:r>
            <w:r w:rsidR="00420609">
              <w:rPr>
                <w:rFonts w:hint="eastAsia"/>
                <w:color w:val="000000"/>
              </w:rPr>
              <w:t>協助提供。</w:t>
            </w:r>
          </w:p>
        </w:tc>
      </w:tr>
      <w:tr w:rsidR="00006F55" w:rsidRPr="00E0525D" w14:paraId="2957B5FC" w14:textId="0D6CDC8D" w:rsidTr="00AC5C36">
        <w:trPr>
          <w:trHeight w:val="281"/>
          <w:jc w:val="center"/>
        </w:trPr>
        <w:tc>
          <w:tcPr>
            <w:tcW w:w="1555" w:type="dxa"/>
            <w:vAlign w:val="center"/>
          </w:tcPr>
          <w:p w14:paraId="7BBD7663" w14:textId="231D3E2D" w:rsidR="00006F55" w:rsidRPr="00E0525D" w:rsidRDefault="007365AA" w:rsidP="00006F55">
            <w:pPr>
              <w:snapToGrid w:val="0"/>
              <w:spacing w:line="20" w:lineRule="atLeast"/>
              <w:jc w:val="both"/>
              <w:rPr>
                <w:rFonts w:cs="Times New Roman"/>
                <w:szCs w:val="24"/>
              </w:rPr>
            </w:pPr>
            <w:r>
              <w:rPr>
                <w:rFonts w:hint="eastAsia"/>
                <w:color w:val="000000"/>
              </w:rPr>
              <w:t>原物料階段</w:t>
            </w:r>
          </w:p>
        </w:tc>
        <w:tc>
          <w:tcPr>
            <w:tcW w:w="2551" w:type="dxa"/>
            <w:vAlign w:val="center"/>
          </w:tcPr>
          <w:p w14:paraId="2E73BE49" w14:textId="0ECA2CD5" w:rsidR="00006F55" w:rsidRPr="00E0525D" w:rsidRDefault="00006F55" w:rsidP="00006F55">
            <w:pPr>
              <w:snapToGrid w:val="0"/>
              <w:spacing w:line="20" w:lineRule="atLeast"/>
              <w:jc w:val="both"/>
              <w:rPr>
                <w:rFonts w:cs="Times New Roman"/>
                <w:szCs w:val="24"/>
              </w:rPr>
            </w:pPr>
            <w:r>
              <w:rPr>
                <w:rFonts w:hint="eastAsia"/>
                <w:color w:val="000000"/>
              </w:rPr>
              <w:t>提供給環境部</w:t>
            </w:r>
            <w:r w:rsidR="003C6643" w:rsidRPr="00BA2236">
              <w:rPr>
                <w:color w:val="000000"/>
                <w:highlight w:val="yellow"/>
              </w:rPr>
              <w:t>{{</w:t>
            </w:r>
            <w:proofErr w:type="spellStart"/>
            <w:r w:rsidR="003C6643" w:rsidRPr="00BA2236">
              <w:rPr>
                <w:color w:val="000000"/>
                <w:highlight w:val="yellow"/>
              </w:rPr>
              <w:t>report_year</w:t>
            </w:r>
            <w:proofErr w:type="spellEnd"/>
            <w:r w:rsidR="003C6643" w:rsidRPr="00BA2236">
              <w:rPr>
                <w:color w:val="000000"/>
                <w:highlight w:val="yellow"/>
              </w:rPr>
              <w:t>}}</w:t>
            </w:r>
            <w:r>
              <w:rPr>
                <w:rFonts w:hint="eastAsia"/>
                <w:color w:val="000000"/>
              </w:rPr>
              <w:t>的統計資料</w:t>
            </w:r>
          </w:p>
        </w:tc>
        <w:tc>
          <w:tcPr>
            <w:tcW w:w="3119" w:type="dxa"/>
          </w:tcPr>
          <w:p w14:paraId="5188E00D" w14:textId="46CFBDA6" w:rsidR="00006F55" w:rsidRDefault="00E1166E" w:rsidP="00006F55">
            <w:pPr>
              <w:snapToGrid w:val="0"/>
              <w:spacing w:line="20" w:lineRule="atLeast"/>
              <w:rPr>
                <w:color w:val="000000"/>
              </w:rPr>
            </w:pPr>
            <w:r>
              <w:rPr>
                <w:rFonts w:hint="eastAsia"/>
                <w:color w:val="000000"/>
              </w:rPr>
              <w:t>依據公司聲明書溫室氣體盤查管理程序，溫室氣體管理相關紀錄應保存</w:t>
            </w:r>
            <w:r w:rsidR="00E0322A">
              <w:rPr>
                <w:rFonts w:hint="eastAsia"/>
                <w:color w:val="000000"/>
              </w:rPr>
              <w:t>1</w:t>
            </w:r>
            <w:r w:rsidR="00E0322A">
              <w:rPr>
                <w:color w:val="000000"/>
              </w:rPr>
              <w:t>0</w:t>
            </w:r>
            <w:r w:rsidR="00E0322A">
              <w:rPr>
                <w:rFonts w:hint="eastAsia"/>
                <w:color w:val="000000"/>
              </w:rPr>
              <w:t>年</w:t>
            </w:r>
            <w:r>
              <w:rPr>
                <w:rFonts w:hint="eastAsia"/>
                <w:color w:val="000000"/>
              </w:rPr>
              <w:t>。</w:t>
            </w:r>
          </w:p>
        </w:tc>
        <w:tc>
          <w:tcPr>
            <w:tcW w:w="3231" w:type="dxa"/>
          </w:tcPr>
          <w:p w14:paraId="2455C199" w14:textId="1D901412" w:rsidR="00006F55" w:rsidRDefault="009C6F09" w:rsidP="00006F55">
            <w:pPr>
              <w:snapToGrid w:val="0"/>
              <w:spacing w:line="20" w:lineRule="atLeast"/>
              <w:jc w:val="both"/>
              <w:rPr>
                <w:color w:val="000000"/>
              </w:rPr>
            </w:pPr>
            <w:r>
              <w:rPr>
                <w:rFonts w:hint="eastAsia"/>
                <w:color w:val="000000"/>
              </w:rPr>
              <w:t>由</w:t>
            </w:r>
            <w:proofErr w:type="gramStart"/>
            <w:r>
              <w:rPr>
                <w:rFonts w:hint="eastAsia"/>
                <w:color w:val="000000"/>
              </w:rPr>
              <w:t>智邦職安管理</w:t>
            </w:r>
            <w:proofErr w:type="gramEnd"/>
            <w:r>
              <w:rPr>
                <w:rFonts w:hint="eastAsia"/>
                <w:color w:val="000000"/>
              </w:rPr>
              <w:t>資料並協助提供。</w:t>
            </w:r>
          </w:p>
        </w:tc>
      </w:tr>
      <w:tr w:rsidR="00006F55" w:rsidRPr="00E0525D" w14:paraId="72324BEB" w14:textId="69829987" w:rsidTr="00AC5C36">
        <w:trPr>
          <w:trHeight w:val="281"/>
          <w:jc w:val="center"/>
        </w:trPr>
        <w:tc>
          <w:tcPr>
            <w:tcW w:w="1555" w:type="dxa"/>
            <w:vAlign w:val="center"/>
          </w:tcPr>
          <w:p w14:paraId="406D7798" w14:textId="62F8C985" w:rsidR="00006F55" w:rsidRPr="00E0525D" w:rsidRDefault="007365AA" w:rsidP="00006F55">
            <w:pPr>
              <w:snapToGrid w:val="0"/>
              <w:spacing w:line="20" w:lineRule="atLeast"/>
              <w:jc w:val="both"/>
              <w:rPr>
                <w:rFonts w:cs="Times New Roman"/>
                <w:szCs w:val="24"/>
              </w:rPr>
            </w:pPr>
            <w:r>
              <w:rPr>
                <w:rFonts w:hint="eastAsia"/>
                <w:color w:val="000000"/>
              </w:rPr>
              <w:t>原物料階段</w:t>
            </w:r>
          </w:p>
        </w:tc>
        <w:tc>
          <w:tcPr>
            <w:tcW w:w="2551" w:type="dxa"/>
            <w:vAlign w:val="center"/>
          </w:tcPr>
          <w:p w14:paraId="4291E606" w14:textId="5A0C75A6" w:rsidR="00006F55" w:rsidRPr="00E0525D" w:rsidRDefault="00006F55" w:rsidP="00006F55">
            <w:pPr>
              <w:snapToGrid w:val="0"/>
              <w:spacing w:line="20" w:lineRule="atLeast"/>
              <w:jc w:val="both"/>
              <w:rPr>
                <w:rFonts w:cs="Times New Roman"/>
                <w:szCs w:val="24"/>
              </w:rPr>
            </w:pPr>
            <w:r>
              <w:rPr>
                <w:rFonts w:hint="eastAsia"/>
                <w:color w:val="000000"/>
              </w:rPr>
              <w:t>ERP</w:t>
            </w:r>
            <w:r>
              <w:rPr>
                <w:rFonts w:hint="eastAsia"/>
                <w:color w:val="000000"/>
              </w:rPr>
              <w:t>系統</w:t>
            </w:r>
            <w:r>
              <w:rPr>
                <w:rFonts w:hint="eastAsia"/>
                <w:color w:val="000000"/>
              </w:rPr>
              <w:t>_</w:t>
            </w:r>
            <w:r>
              <w:rPr>
                <w:rFonts w:hint="eastAsia"/>
                <w:color w:val="000000"/>
              </w:rPr>
              <w:t>進貨系統</w:t>
            </w:r>
          </w:p>
        </w:tc>
        <w:tc>
          <w:tcPr>
            <w:tcW w:w="3119" w:type="dxa"/>
          </w:tcPr>
          <w:p w14:paraId="0D122C42" w14:textId="709DF2A6" w:rsidR="00006F55" w:rsidRDefault="00FF37E7" w:rsidP="00006F55">
            <w:pPr>
              <w:snapToGrid w:val="0"/>
              <w:spacing w:line="20" w:lineRule="atLeast"/>
              <w:rPr>
                <w:color w:val="000000"/>
              </w:rPr>
            </w:pPr>
            <w:r>
              <w:rPr>
                <w:rFonts w:hint="eastAsia"/>
                <w:color w:val="000000"/>
              </w:rPr>
              <w:t>系統統計紀錄保存</w:t>
            </w:r>
            <w:r w:rsidR="007D157A">
              <w:rPr>
                <w:rFonts w:hint="eastAsia"/>
                <w:color w:val="000000"/>
              </w:rPr>
              <w:t>1</w:t>
            </w:r>
            <w:r w:rsidR="007D157A">
              <w:rPr>
                <w:color w:val="000000"/>
              </w:rPr>
              <w:t>0</w:t>
            </w:r>
            <w:r>
              <w:rPr>
                <w:rFonts w:hint="eastAsia"/>
                <w:color w:val="000000"/>
              </w:rPr>
              <w:t>年</w:t>
            </w:r>
          </w:p>
        </w:tc>
        <w:tc>
          <w:tcPr>
            <w:tcW w:w="3231" w:type="dxa"/>
          </w:tcPr>
          <w:p w14:paraId="5248BE43" w14:textId="208DE781" w:rsidR="00006F55" w:rsidRDefault="00420609" w:rsidP="00006F55">
            <w:pPr>
              <w:snapToGrid w:val="0"/>
              <w:spacing w:line="20" w:lineRule="atLeast"/>
              <w:jc w:val="both"/>
              <w:rPr>
                <w:color w:val="000000"/>
              </w:rPr>
            </w:pPr>
            <w:r>
              <w:rPr>
                <w:rFonts w:hint="eastAsia"/>
                <w:color w:val="000000"/>
              </w:rPr>
              <w:t>由公司系統紀錄管理資料，並由</w:t>
            </w:r>
            <w:r>
              <w:rPr>
                <w:rFonts w:hint="eastAsia"/>
                <w:color w:val="000000"/>
              </w:rPr>
              <w:t>MIS</w:t>
            </w:r>
            <w:r w:rsidR="008B251F">
              <w:rPr>
                <w:rFonts w:hint="eastAsia"/>
                <w:color w:val="000000"/>
              </w:rPr>
              <w:t>人員</w:t>
            </w:r>
            <w:r>
              <w:rPr>
                <w:rFonts w:hint="eastAsia"/>
                <w:color w:val="000000"/>
              </w:rPr>
              <w:t>協助提供。</w:t>
            </w:r>
          </w:p>
        </w:tc>
      </w:tr>
      <w:tr w:rsidR="00006F55" w:rsidRPr="00E0525D" w14:paraId="76DF493A" w14:textId="54AC542A" w:rsidTr="00AC5C36">
        <w:trPr>
          <w:trHeight w:val="281"/>
          <w:jc w:val="center"/>
        </w:trPr>
        <w:tc>
          <w:tcPr>
            <w:tcW w:w="1555" w:type="dxa"/>
            <w:vAlign w:val="center"/>
          </w:tcPr>
          <w:p w14:paraId="61F4EB02" w14:textId="7E57CDF8" w:rsidR="00006F55" w:rsidRPr="00E0525D" w:rsidRDefault="007365AA" w:rsidP="00006F55">
            <w:pPr>
              <w:snapToGrid w:val="0"/>
              <w:spacing w:line="20" w:lineRule="atLeast"/>
              <w:jc w:val="both"/>
              <w:rPr>
                <w:rFonts w:cs="Times New Roman"/>
                <w:szCs w:val="24"/>
              </w:rPr>
            </w:pPr>
            <w:r>
              <w:rPr>
                <w:rFonts w:hint="eastAsia"/>
                <w:color w:val="000000"/>
              </w:rPr>
              <w:t>原物料階段</w:t>
            </w:r>
          </w:p>
        </w:tc>
        <w:tc>
          <w:tcPr>
            <w:tcW w:w="2551" w:type="dxa"/>
            <w:vAlign w:val="center"/>
          </w:tcPr>
          <w:p w14:paraId="0BE8A3C4" w14:textId="7D269EE6" w:rsidR="00006F55" w:rsidRPr="00E0525D" w:rsidRDefault="00006F55" w:rsidP="00006F55">
            <w:pPr>
              <w:snapToGrid w:val="0"/>
              <w:spacing w:line="20" w:lineRule="atLeast"/>
              <w:jc w:val="both"/>
              <w:rPr>
                <w:rFonts w:cs="Times New Roman"/>
                <w:szCs w:val="24"/>
              </w:rPr>
            </w:pPr>
            <w:r>
              <w:rPr>
                <w:rFonts w:hint="eastAsia"/>
                <w:color w:val="000000"/>
              </w:rPr>
              <w:t>提供給環境部</w:t>
            </w:r>
            <w:r w:rsidR="003C6643" w:rsidRPr="00BA2236">
              <w:rPr>
                <w:color w:val="000000"/>
                <w:highlight w:val="yellow"/>
              </w:rPr>
              <w:t>{{</w:t>
            </w:r>
            <w:proofErr w:type="spellStart"/>
            <w:r w:rsidR="003C6643" w:rsidRPr="00BA2236">
              <w:rPr>
                <w:color w:val="000000"/>
                <w:highlight w:val="yellow"/>
              </w:rPr>
              <w:t>report_year</w:t>
            </w:r>
            <w:proofErr w:type="spellEnd"/>
            <w:r w:rsidR="003C6643" w:rsidRPr="00BA2236">
              <w:rPr>
                <w:color w:val="000000"/>
                <w:highlight w:val="yellow"/>
              </w:rPr>
              <w:t>}}</w:t>
            </w:r>
            <w:r>
              <w:rPr>
                <w:rFonts w:hint="eastAsia"/>
                <w:color w:val="000000"/>
              </w:rPr>
              <w:t>的統計資料</w:t>
            </w:r>
          </w:p>
        </w:tc>
        <w:tc>
          <w:tcPr>
            <w:tcW w:w="3119" w:type="dxa"/>
          </w:tcPr>
          <w:p w14:paraId="6CBFB673" w14:textId="7371D8D0" w:rsidR="00006F55" w:rsidRDefault="00FF37E7" w:rsidP="00006F55">
            <w:pPr>
              <w:snapToGrid w:val="0"/>
              <w:spacing w:line="20" w:lineRule="atLeast"/>
              <w:rPr>
                <w:color w:val="000000"/>
              </w:rPr>
            </w:pPr>
            <w:r>
              <w:rPr>
                <w:rFonts w:hint="eastAsia"/>
                <w:color w:val="000000"/>
              </w:rPr>
              <w:t>系統統計紀錄保存</w:t>
            </w:r>
            <w:r w:rsidR="007D157A">
              <w:rPr>
                <w:rFonts w:hint="eastAsia"/>
                <w:color w:val="000000"/>
              </w:rPr>
              <w:t>1</w:t>
            </w:r>
            <w:r w:rsidR="007D157A">
              <w:rPr>
                <w:color w:val="000000"/>
              </w:rPr>
              <w:t>0</w:t>
            </w:r>
            <w:r>
              <w:rPr>
                <w:rFonts w:hint="eastAsia"/>
                <w:color w:val="000000"/>
              </w:rPr>
              <w:t>年</w:t>
            </w:r>
          </w:p>
        </w:tc>
        <w:tc>
          <w:tcPr>
            <w:tcW w:w="3231" w:type="dxa"/>
          </w:tcPr>
          <w:p w14:paraId="7225C292" w14:textId="53144C98" w:rsidR="00006F55" w:rsidRDefault="009C6F09" w:rsidP="00006F55">
            <w:pPr>
              <w:snapToGrid w:val="0"/>
              <w:spacing w:line="20" w:lineRule="atLeast"/>
              <w:jc w:val="both"/>
              <w:rPr>
                <w:color w:val="000000"/>
              </w:rPr>
            </w:pPr>
            <w:r>
              <w:rPr>
                <w:rFonts w:hint="eastAsia"/>
                <w:color w:val="000000"/>
              </w:rPr>
              <w:t>由</w:t>
            </w:r>
            <w:proofErr w:type="gramStart"/>
            <w:r>
              <w:rPr>
                <w:rFonts w:hint="eastAsia"/>
                <w:color w:val="000000"/>
              </w:rPr>
              <w:t>智邦職安管理</w:t>
            </w:r>
            <w:proofErr w:type="gramEnd"/>
            <w:r>
              <w:rPr>
                <w:rFonts w:hint="eastAsia"/>
                <w:color w:val="000000"/>
              </w:rPr>
              <w:t>資料並協助提供。</w:t>
            </w:r>
          </w:p>
        </w:tc>
      </w:tr>
      <w:tr w:rsidR="00006F55" w:rsidRPr="00E0525D" w14:paraId="26B25811" w14:textId="174627CA" w:rsidTr="00AC5C36">
        <w:trPr>
          <w:trHeight w:val="129"/>
          <w:jc w:val="center"/>
        </w:trPr>
        <w:tc>
          <w:tcPr>
            <w:tcW w:w="1555" w:type="dxa"/>
            <w:vAlign w:val="center"/>
          </w:tcPr>
          <w:p w14:paraId="125A03E9" w14:textId="3F24CB82" w:rsidR="00006F55" w:rsidRPr="00E0525D" w:rsidRDefault="007365AA" w:rsidP="00006F55">
            <w:pPr>
              <w:snapToGrid w:val="0"/>
              <w:spacing w:line="20" w:lineRule="atLeast"/>
              <w:jc w:val="both"/>
              <w:rPr>
                <w:rFonts w:cs="Times New Roman"/>
                <w:szCs w:val="24"/>
              </w:rPr>
            </w:pPr>
            <w:r>
              <w:rPr>
                <w:rFonts w:cs="Times New Roman" w:hint="eastAsia"/>
                <w:szCs w:val="24"/>
              </w:rPr>
              <w:t>製程階段</w:t>
            </w:r>
          </w:p>
        </w:tc>
        <w:tc>
          <w:tcPr>
            <w:tcW w:w="2551" w:type="dxa"/>
            <w:vAlign w:val="center"/>
          </w:tcPr>
          <w:p w14:paraId="2254B50C" w14:textId="77777777" w:rsidR="00006F55" w:rsidRPr="00E0525D" w:rsidRDefault="00006F55" w:rsidP="00006F55">
            <w:pPr>
              <w:snapToGrid w:val="0"/>
              <w:spacing w:line="20" w:lineRule="atLeast"/>
              <w:jc w:val="both"/>
              <w:rPr>
                <w:rFonts w:cs="Times New Roman"/>
                <w:szCs w:val="24"/>
              </w:rPr>
            </w:pPr>
            <w:r>
              <w:rPr>
                <w:rFonts w:hint="eastAsia"/>
                <w:color w:val="000000"/>
              </w:rPr>
              <w:t>ISO 14064</w:t>
            </w:r>
            <w:r>
              <w:rPr>
                <w:rFonts w:hint="eastAsia"/>
                <w:color w:val="000000"/>
              </w:rPr>
              <w:t>查證資料</w:t>
            </w:r>
          </w:p>
        </w:tc>
        <w:tc>
          <w:tcPr>
            <w:tcW w:w="3119" w:type="dxa"/>
          </w:tcPr>
          <w:p w14:paraId="5F35D76F" w14:textId="58116332" w:rsidR="00006F55" w:rsidRDefault="003618C1" w:rsidP="00006F55">
            <w:pPr>
              <w:snapToGrid w:val="0"/>
              <w:spacing w:line="20" w:lineRule="atLeast"/>
              <w:rPr>
                <w:color w:val="000000"/>
              </w:rPr>
            </w:pPr>
            <w:r>
              <w:rPr>
                <w:rFonts w:hint="eastAsia"/>
                <w:color w:val="000000"/>
              </w:rPr>
              <w:t>依據公司聲明書溫室氣體盤查管理程序，溫室氣體管理</w:t>
            </w:r>
            <w:r>
              <w:rPr>
                <w:rFonts w:hint="eastAsia"/>
                <w:color w:val="000000"/>
              </w:rPr>
              <w:lastRenderedPageBreak/>
              <w:t>相關紀錄應保存</w:t>
            </w:r>
            <w:r>
              <w:rPr>
                <w:rFonts w:hint="eastAsia"/>
                <w:color w:val="000000"/>
              </w:rPr>
              <w:t>1</w:t>
            </w:r>
            <w:r>
              <w:rPr>
                <w:color w:val="000000"/>
              </w:rPr>
              <w:t>0</w:t>
            </w:r>
            <w:r>
              <w:rPr>
                <w:rFonts w:hint="eastAsia"/>
                <w:color w:val="000000"/>
              </w:rPr>
              <w:t>年。</w:t>
            </w:r>
          </w:p>
        </w:tc>
        <w:tc>
          <w:tcPr>
            <w:tcW w:w="3231" w:type="dxa"/>
          </w:tcPr>
          <w:p w14:paraId="79712C8C" w14:textId="3198AD43" w:rsidR="00006F55" w:rsidRDefault="00420609" w:rsidP="00006F55">
            <w:pPr>
              <w:snapToGrid w:val="0"/>
              <w:spacing w:line="20" w:lineRule="atLeast"/>
              <w:jc w:val="both"/>
              <w:rPr>
                <w:color w:val="000000"/>
              </w:rPr>
            </w:pPr>
            <w:r>
              <w:rPr>
                <w:rFonts w:hint="eastAsia"/>
                <w:color w:val="000000"/>
              </w:rPr>
              <w:lastRenderedPageBreak/>
              <w:t>由公司系統紀錄管理資料，並由</w:t>
            </w:r>
            <w:r w:rsidR="008B251F">
              <w:rPr>
                <w:rFonts w:hint="eastAsia"/>
                <w:color w:val="000000"/>
              </w:rPr>
              <w:t>MIS</w:t>
            </w:r>
            <w:r w:rsidR="008B251F">
              <w:rPr>
                <w:rFonts w:hint="eastAsia"/>
                <w:color w:val="000000"/>
              </w:rPr>
              <w:t>人員</w:t>
            </w:r>
            <w:r>
              <w:rPr>
                <w:rFonts w:hint="eastAsia"/>
                <w:color w:val="000000"/>
              </w:rPr>
              <w:t>協助提供。</w:t>
            </w:r>
          </w:p>
        </w:tc>
      </w:tr>
      <w:tr w:rsidR="00006F55" w:rsidRPr="00E0525D" w14:paraId="1FBE6057" w14:textId="66764D3C" w:rsidTr="00AC5C36">
        <w:trPr>
          <w:trHeight w:val="129"/>
          <w:jc w:val="center"/>
        </w:trPr>
        <w:tc>
          <w:tcPr>
            <w:tcW w:w="1555" w:type="dxa"/>
            <w:vAlign w:val="center"/>
          </w:tcPr>
          <w:p w14:paraId="0A37ED08" w14:textId="69EAEEBF" w:rsidR="00006F55" w:rsidRPr="00E0525D" w:rsidRDefault="007365AA" w:rsidP="00006F55">
            <w:pPr>
              <w:snapToGrid w:val="0"/>
              <w:spacing w:line="20" w:lineRule="atLeast"/>
              <w:jc w:val="both"/>
              <w:rPr>
                <w:rFonts w:cs="Times New Roman"/>
                <w:szCs w:val="24"/>
              </w:rPr>
            </w:pPr>
            <w:r>
              <w:rPr>
                <w:rFonts w:cs="Times New Roman" w:hint="eastAsia"/>
                <w:szCs w:val="24"/>
              </w:rPr>
              <w:t>製程階段</w:t>
            </w:r>
          </w:p>
        </w:tc>
        <w:tc>
          <w:tcPr>
            <w:tcW w:w="2551" w:type="dxa"/>
            <w:vAlign w:val="center"/>
          </w:tcPr>
          <w:p w14:paraId="1E8CEF20" w14:textId="77777777" w:rsidR="00006F55" w:rsidRPr="00E0525D" w:rsidRDefault="00006F55" w:rsidP="00006F55">
            <w:pPr>
              <w:snapToGrid w:val="0"/>
              <w:spacing w:line="20" w:lineRule="atLeast"/>
              <w:jc w:val="both"/>
              <w:rPr>
                <w:rFonts w:cs="Times New Roman"/>
                <w:szCs w:val="24"/>
              </w:rPr>
            </w:pPr>
            <w:proofErr w:type="gramStart"/>
            <w:r>
              <w:rPr>
                <w:rFonts w:hint="eastAsia"/>
                <w:color w:val="000000"/>
              </w:rPr>
              <w:t>環境部清運</w:t>
            </w:r>
            <w:proofErr w:type="gramEnd"/>
            <w:r>
              <w:rPr>
                <w:rFonts w:hint="eastAsia"/>
                <w:color w:val="000000"/>
              </w:rPr>
              <w:t>三聯單</w:t>
            </w:r>
            <w:r>
              <w:rPr>
                <w:rFonts w:hint="eastAsia"/>
                <w:color w:val="000000"/>
              </w:rPr>
              <w:t>&amp;</w:t>
            </w:r>
            <w:proofErr w:type="gramStart"/>
            <w:r>
              <w:rPr>
                <w:rFonts w:hint="eastAsia"/>
                <w:color w:val="000000"/>
              </w:rPr>
              <w:t>資收總</w:t>
            </w:r>
            <w:proofErr w:type="gramEnd"/>
            <w:r>
              <w:rPr>
                <w:rFonts w:hint="eastAsia"/>
                <w:color w:val="000000"/>
              </w:rPr>
              <w:t>表</w:t>
            </w:r>
          </w:p>
        </w:tc>
        <w:tc>
          <w:tcPr>
            <w:tcW w:w="3119" w:type="dxa"/>
          </w:tcPr>
          <w:p w14:paraId="400B7C53" w14:textId="04EC248A" w:rsidR="00006F55" w:rsidRDefault="003618C1" w:rsidP="00006F55">
            <w:pPr>
              <w:snapToGrid w:val="0"/>
              <w:spacing w:line="20" w:lineRule="atLeast"/>
              <w:rPr>
                <w:color w:val="000000"/>
              </w:rPr>
            </w:pPr>
            <w:r>
              <w:rPr>
                <w:rFonts w:hint="eastAsia"/>
                <w:color w:val="000000"/>
              </w:rPr>
              <w:t>依據公司聲明書溫室氣體盤查管理程序，溫室氣體管理相關紀錄應保存</w:t>
            </w:r>
            <w:r>
              <w:rPr>
                <w:rFonts w:hint="eastAsia"/>
                <w:color w:val="000000"/>
              </w:rPr>
              <w:t>1</w:t>
            </w:r>
            <w:r>
              <w:rPr>
                <w:color w:val="000000"/>
              </w:rPr>
              <w:t>0</w:t>
            </w:r>
            <w:r>
              <w:rPr>
                <w:rFonts w:hint="eastAsia"/>
                <w:color w:val="000000"/>
              </w:rPr>
              <w:t>年。</w:t>
            </w:r>
          </w:p>
        </w:tc>
        <w:tc>
          <w:tcPr>
            <w:tcW w:w="3231" w:type="dxa"/>
          </w:tcPr>
          <w:p w14:paraId="637DE2D7" w14:textId="207E2B72" w:rsidR="00006F55" w:rsidRDefault="009C6F09" w:rsidP="00006F55">
            <w:pPr>
              <w:snapToGrid w:val="0"/>
              <w:spacing w:line="20" w:lineRule="atLeast"/>
              <w:jc w:val="both"/>
              <w:rPr>
                <w:color w:val="000000"/>
              </w:rPr>
            </w:pPr>
            <w:r>
              <w:rPr>
                <w:rFonts w:hint="eastAsia"/>
                <w:color w:val="000000"/>
              </w:rPr>
              <w:t>由</w:t>
            </w:r>
            <w:proofErr w:type="gramStart"/>
            <w:r>
              <w:rPr>
                <w:rFonts w:hint="eastAsia"/>
                <w:color w:val="000000"/>
              </w:rPr>
              <w:t>智邦職安管理</w:t>
            </w:r>
            <w:proofErr w:type="gramEnd"/>
            <w:r>
              <w:rPr>
                <w:rFonts w:hint="eastAsia"/>
                <w:color w:val="000000"/>
              </w:rPr>
              <w:t>資料並協助提供。</w:t>
            </w:r>
          </w:p>
        </w:tc>
      </w:tr>
      <w:tr w:rsidR="00006F55" w:rsidRPr="00E0525D" w14:paraId="15484CDB" w14:textId="4F9E6F14" w:rsidTr="00AC5C36">
        <w:trPr>
          <w:trHeight w:val="129"/>
          <w:jc w:val="center"/>
        </w:trPr>
        <w:tc>
          <w:tcPr>
            <w:tcW w:w="1555" w:type="dxa"/>
            <w:vAlign w:val="center"/>
          </w:tcPr>
          <w:p w14:paraId="3F93F793" w14:textId="14BCC271" w:rsidR="00006F55" w:rsidRPr="00E0525D" w:rsidRDefault="007365AA" w:rsidP="00006F55">
            <w:pPr>
              <w:snapToGrid w:val="0"/>
              <w:spacing w:line="20" w:lineRule="atLeast"/>
              <w:jc w:val="both"/>
              <w:rPr>
                <w:rFonts w:cs="Times New Roman"/>
                <w:szCs w:val="24"/>
              </w:rPr>
            </w:pPr>
            <w:r>
              <w:rPr>
                <w:rFonts w:cs="Times New Roman" w:hint="eastAsia"/>
                <w:szCs w:val="24"/>
              </w:rPr>
              <w:t>製程階段</w:t>
            </w:r>
          </w:p>
        </w:tc>
        <w:tc>
          <w:tcPr>
            <w:tcW w:w="2551" w:type="dxa"/>
            <w:vAlign w:val="center"/>
          </w:tcPr>
          <w:p w14:paraId="2A8D998C" w14:textId="77777777" w:rsidR="00006F55" w:rsidRPr="00E0525D" w:rsidRDefault="00006F55" w:rsidP="00006F55">
            <w:pPr>
              <w:snapToGrid w:val="0"/>
              <w:spacing w:line="20" w:lineRule="atLeast"/>
              <w:jc w:val="both"/>
              <w:rPr>
                <w:rFonts w:cs="Times New Roman"/>
                <w:szCs w:val="24"/>
              </w:rPr>
            </w:pPr>
            <w:r>
              <w:rPr>
                <w:rFonts w:hint="eastAsia"/>
                <w:color w:val="000000"/>
              </w:rPr>
              <w:t>ERP</w:t>
            </w:r>
            <w:r>
              <w:rPr>
                <w:rFonts w:hint="eastAsia"/>
                <w:color w:val="000000"/>
              </w:rPr>
              <w:t>系統</w:t>
            </w:r>
            <w:r>
              <w:rPr>
                <w:rFonts w:hint="eastAsia"/>
                <w:color w:val="000000"/>
              </w:rPr>
              <w:t>_</w:t>
            </w:r>
            <w:proofErr w:type="gramStart"/>
            <w:r>
              <w:rPr>
                <w:rFonts w:hint="eastAsia"/>
                <w:color w:val="000000"/>
              </w:rPr>
              <w:t>請領單資料</w:t>
            </w:r>
            <w:proofErr w:type="gramEnd"/>
          </w:p>
        </w:tc>
        <w:tc>
          <w:tcPr>
            <w:tcW w:w="3119" w:type="dxa"/>
          </w:tcPr>
          <w:p w14:paraId="5D27C509" w14:textId="5131280E" w:rsidR="00006F55" w:rsidRDefault="003618C1" w:rsidP="00006F55">
            <w:pPr>
              <w:snapToGrid w:val="0"/>
              <w:spacing w:line="20" w:lineRule="atLeast"/>
              <w:rPr>
                <w:color w:val="000000"/>
              </w:rPr>
            </w:pPr>
            <w:r>
              <w:rPr>
                <w:rFonts w:hint="eastAsia"/>
                <w:color w:val="000000"/>
              </w:rPr>
              <w:t>依據公司聲明書溫室氣體盤查管理程序，溫室氣體管理相關紀錄應保存</w:t>
            </w:r>
            <w:r>
              <w:rPr>
                <w:rFonts w:hint="eastAsia"/>
                <w:color w:val="000000"/>
              </w:rPr>
              <w:t>1</w:t>
            </w:r>
            <w:r>
              <w:rPr>
                <w:color w:val="000000"/>
              </w:rPr>
              <w:t>0</w:t>
            </w:r>
            <w:r>
              <w:rPr>
                <w:rFonts w:hint="eastAsia"/>
                <w:color w:val="000000"/>
              </w:rPr>
              <w:t>年。</w:t>
            </w:r>
          </w:p>
        </w:tc>
        <w:tc>
          <w:tcPr>
            <w:tcW w:w="3231" w:type="dxa"/>
          </w:tcPr>
          <w:p w14:paraId="0C183A32" w14:textId="78DD2679" w:rsidR="00006F55" w:rsidRDefault="00443420" w:rsidP="00006F55">
            <w:pPr>
              <w:snapToGrid w:val="0"/>
              <w:spacing w:line="20" w:lineRule="atLeast"/>
              <w:jc w:val="both"/>
              <w:rPr>
                <w:color w:val="000000"/>
              </w:rPr>
            </w:pPr>
            <w:r>
              <w:rPr>
                <w:rFonts w:hint="eastAsia"/>
                <w:color w:val="000000"/>
              </w:rPr>
              <w:t>由公司系統紀錄管理資料，並由</w:t>
            </w:r>
            <w:r w:rsidR="008B251F">
              <w:rPr>
                <w:rFonts w:hint="eastAsia"/>
                <w:color w:val="000000"/>
              </w:rPr>
              <w:t>MIS</w:t>
            </w:r>
            <w:r w:rsidR="008B251F">
              <w:rPr>
                <w:rFonts w:hint="eastAsia"/>
                <w:color w:val="000000"/>
              </w:rPr>
              <w:t>人員</w:t>
            </w:r>
            <w:r>
              <w:rPr>
                <w:rFonts w:hint="eastAsia"/>
                <w:color w:val="000000"/>
              </w:rPr>
              <w:t>協助提供。</w:t>
            </w:r>
          </w:p>
        </w:tc>
      </w:tr>
      <w:tr w:rsidR="000F75EE" w:rsidRPr="00E0525D" w14:paraId="02F5B9C6" w14:textId="7F67163E" w:rsidTr="00AC5C36">
        <w:trPr>
          <w:trHeight w:val="783"/>
          <w:jc w:val="center"/>
        </w:trPr>
        <w:tc>
          <w:tcPr>
            <w:tcW w:w="1555" w:type="dxa"/>
            <w:vAlign w:val="center"/>
          </w:tcPr>
          <w:p w14:paraId="05607184" w14:textId="03145D27" w:rsidR="000F75EE" w:rsidRPr="00E0525D" w:rsidRDefault="007365AA" w:rsidP="00006F55">
            <w:pPr>
              <w:snapToGrid w:val="0"/>
              <w:spacing w:line="20" w:lineRule="atLeast"/>
              <w:jc w:val="both"/>
              <w:rPr>
                <w:rFonts w:cs="Times New Roman"/>
                <w:szCs w:val="24"/>
              </w:rPr>
            </w:pPr>
            <w:r>
              <w:rPr>
                <w:rFonts w:hint="eastAsia"/>
                <w:color w:val="000000"/>
              </w:rPr>
              <w:t>配銷階段</w:t>
            </w:r>
          </w:p>
        </w:tc>
        <w:tc>
          <w:tcPr>
            <w:tcW w:w="2551" w:type="dxa"/>
            <w:vAlign w:val="center"/>
          </w:tcPr>
          <w:p w14:paraId="5FEF8608" w14:textId="6B649EAB" w:rsidR="000F75EE" w:rsidRPr="00E0525D" w:rsidRDefault="000F75EE" w:rsidP="00006F55">
            <w:pPr>
              <w:snapToGrid w:val="0"/>
              <w:spacing w:line="20" w:lineRule="atLeast"/>
              <w:jc w:val="both"/>
              <w:rPr>
                <w:rFonts w:cs="Times New Roman"/>
                <w:szCs w:val="24"/>
              </w:rPr>
            </w:pPr>
            <w:r>
              <w:rPr>
                <w:rFonts w:hint="eastAsia"/>
                <w:color w:val="000000"/>
              </w:rPr>
              <w:t>ERP</w:t>
            </w:r>
            <w:r>
              <w:rPr>
                <w:rFonts w:hint="eastAsia"/>
                <w:color w:val="000000"/>
              </w:rPr>
              <w:t>系統</w:t>
            </w:r>
            <w:r>
              <w:rPr>
                <w:rFonts w:hint="eastAsia"/>
                <w:color w:val="000000"/>
              </w:rPr>
              <w:t>_</w:t>
            </w:r>
            <w:r>
              <w:rPr>
                <w:rFonts w:hint="eastAsia"/>
                <w:color w:val="000000"/>
              </w:rPr>
              <w:t>進出口資料</w:t>
            </w:r>
          </w:p>
        </w:tc>
        <w:tc>
          <w:tcPr>
            <w:tcW w:w="3119" w:type="dxa"/>
          </w:tcPr>
          <w:p w14:paraId="60ECCC88" w14:textId="7BEFF56C" w:rsidR="000F75EE" w:rsidRDefault="00F83D86" w:rsidP="00006F55">
            <w:pPr>
              <w:snapToGrid w:val="0"/>
              <w:spacing w:line="20" w:lineRule="atLeast"/>
              <w:rPr>
                <w:color w:val="000000"/>
              </w:rPr>
            </w:pPr>
            <w:r>
              <w:rPr>
                <w:rFonts w:hint="eastAsia"/>
                <w:color w:val="000000"/>
              </w:rPr>
              <w:t>依據公司聲明書溫室氣體盤查管理程序，溫室氣體管理相關紀錄應保存</w:t>
            </w:r>
            <w:r>
              <w:rPr>
                <w:rFonts w:hint="eastAsia"/>
                <w:color w:val="000000"/>
              </w:rPr>
              <w:t>1</w:t>
            </w:r>
            <w:r>
              <w:rPr>
                <w:color w:val="000000"/>
              </w:rPr>
              <w:t>0</w:t>
            </w:r>
            <w:r>
              <w:rPr>
                <w:rFonts w:hint="eastAsia"/>
                <w:color w:val="000000"/>
              </w:rPr>
              <w:t>年。</w:t>
            </w:r>
          </w:p>
        </w:tc>
        <w:tc>
          <w:tcPr>
            <w:tcW w:w="3231" w:type="dxa"/>
          </w:tcPr>
          <w:p w14:paraId="30CD571D" w14:textId="450BE180" w:rsidR="000F75EE" w:rsidRDefault="00443420" w:rsidP="00006F55">
            <w:pPr>
              <w:snapToGrid w:val="0"/>
              <w:spacing w:line="20" w:lineRule="atLeast"/>
              <w:jc w:val="both"/>
              <w:rPr>
                <w:color w:val="000000"/>
              </w:rPr>
            </w:pPr>
            <w:r>
              <w:rPr>
                <w:rFonts w:hint="eastAsia"/>
                <w:color w:val="000000"/>
              </w:rPr>
              <w:t>由公司系統紀錄管理資料，並由</w:t>
            </w:r>
            <w:r w:rsidR="008B251F">
              <w:rPr>
                <w:rFonts w:hint="eastAsia"/>
                <w:color w:val="000000"/>
              </w:rPr>
              <w:t>MIS</w:t>
            </w:r>
            <w:r w:rsidR="008B251F">
              <w:rPr>
                <w:rFonts w:hint="eastAsia"/>
                <w:color w:val="000000"/>
              </w:rPr>
              <w:t>人員</w:t>
            </w:r>
            <w:r>
              <w:rPr>
                <w:rFonts w:hint="eastAsia"/>
                <w:color w:val="000000"/>
              </w:rPr>
              <w:t>協助提供。</w:t>
            </w:r>
          </w:p>
        </w:tc>
      </w:tr>
      <w:tr w:rsidR="007365AA" w:rsidRPr="00E0525D" w14:paraId="35BC2622" w14:textId="3BD1880E" w:rsidTr="00AC5C36">
        <w:trPr>
          <w:trHeight w:val="393"/>
          <w:jc w:val="center"/>
        </w:trPr>
        <w:tc>
          <w:tcPr>
            <w:tcW w:w="1555" w:type="dxa"/>
            <w:vMerge w:val="restart"/>
            <w:vAlign w:val="center"/>
          </w:tcPr>
          <w:p w14:paraId="0990CF44" w14:textId="2846B79E" w:rsidR="007365AA" w:rsidRPr="00E0525D" w:rsidRDefault="007365AA" w:rsidP="00006F55">
            <w:pPr>
              <w:snapToGrid w:val="0"/>
              <w:spacing w:line="20" w:lineRule="atLeast"/>
              <w:jc w:val="both"/>
              <w:rPr>
                <w:rFonts w:cs="Times New Roman"/>
                <w:szCs w:val="24"/>
              </w:rPr>
            </w:pPr>
            <w:r>
              <w:rPr>
                <w:rFonts w:hint="eastAsia"/>
                <w:color w:val="000000"/>
              </w:rPr>
              <w:t>使用階段</w:t>
            </w:r>
          </w:p>
        </w:tc>
        <w:tc>
          <w:tcPr>
            <w:tcW w:w="2551" w:type="dxa"/>
            <w:vAlign w:val="center"/>
          </w:tcPr>
          <w:p w14:paraId="136C1DB3" w14:textId="68931647" w:rsidR="007365AA" w:rsidRPr="00E0525D" w:rsidRDefault="007365AA" w:rsidP="00006F55">
            <w:pPr>
              <w:snapToGrid w:val="0"/>
              <w:spacing w:line="20" w:lineRule="atLeast"/>
              <w:jc w:val="both"/>
              <w:rPr>
                <w:rFonts w:cs="Times New Roman"/>
                <w:szCs w:val="24"/>
              </w:rPr>
            </w:pPr>
            <w:r>
              <w:rPr>
                <w:rFonts w:hint="eastAsia"/>
                <w:color w:val="000000"/>
              </w:rPr>
              <w:t>產品測試功率報告</w:t>
            </w:r>
          </w:p>
        </w:tc>
        <w:tc>
          <w:tcPr>
            <w:tcW w:w="3119" w:type="dxa"/>
            <w:vMerge w:val="restart"/>
          </w:tcPr>
          <w:p w14:paraId="2BB338AE" w14:textId="578B0E23" w:rsidR="007365AA" w:rsidRDefault="00F83D86" w:rsidP="00006F55">
            <w:pPr>
              <w:snapToGrid w:val="0"/>
              <w:spacing w:line="20" w:lineRule="atLeast"/>
              <w:rPr>
                <w:color w:val="000000"/>
              </w:rPr>
            </w:pPr>
            <w:r>
              <w:rPr>
                <w:rFonts w:hint="eastAsia"/>
                <w:color w:val="000000"/>
              </w:rPr>
              <w:t>依據公司聲明書溫室氣體盤查管理程序，溫室氣體管理相關紀錄應保存</w:t>
            </w:r>
            <w:r>
              <w:rPr>
                <w:rFonts w:hint="eastAsia"/>
                <w:color w:val="000000"/>
              </w:rPr>
              <w:t>1</w:t>
            </w:r>
            <w:r>
              <w:rPr>
                <w:color w:val="000000"/>
              </w:rPr>
              <w:t>0</w:t>
            </w:r>
            <w:r>
              <w:rPr>
                <w:rFonts w:hint="eastAsia"/>
                <w:color w:val="000000"/>
              </w:rPr>
              <w:t>年。</w:t>
            </w:r>
          </w:p>
        </w:tc>
        <w:tc>
          <w:tcPr>
            <w:tcW w:w="3231" w:type="dxa"/>
          </w:tcPr>
          <w:p w14:paraId="705D5B99" w14:textId="119D214F" w:rsidR="007F2295" w:rsidRDefault="00351305" w:rsidP="00006F55">
            <w:pPr>
              <w:snapToGrid w:val="0"/>
              <w:spacing w:line="20" w:lineRule="atLeast"/>
              <w:jc w:val="both"/>
              <w:rPr>
                <w:color w:val="000000"/>
              </w:rPr>
            </w:pPr>
            <w:r>
              <w:rPr>
                <w:rFonts w:hint="eastAsia"/>
                <w:color w:val="000000"/>
              </w:rPr>
              <w:t>由產品</w:t>
            </w:r>
            <w:r>
              <w:rPr>
                <w:rFonts w:hint="eastAsia"/>
                <w:color w:val="000000"/>
              </w:rPr>
              <w:t>RD</w:t>
            </w:r>
            <w:r>
              <w:rPr>
                <w:rFonts w:hint="eastAsia"/>
                <w:color w:val="000000"/>
              </w:rPr>
              <w:t>提供</w:t>
            </w:r>
            <w:r>
              <w:rPr>
                <w:rFonts w:hint="eastAsia"/>
                <w:color w:val="000000"/>
              </w:rPr>
              <w:t>test Report</w:t>
            </w:r>
            <w:r w:rsidR="007F2295">
              <w:rPr>
                <w:rFonts w:hint="eastAsia"/>
                <w:color w:val="000000"/>
              </w:rPr>
              <w:t>並上傳保存至公司系統。</w:t>
            </w:r>
          </w:p>
        </w:tc>
      </w:tr>
      <w:tr w:rsidR="007365AA" w:rsidRPr="00E0525D" w14:paraId="4480100E" w14:textId="77777777" w:rsidTr="00AC5C36">
        <w:trPr>
          <w:trHeight w:val="392"/>
          <w:jc w:val="center"/>
        </w:trPr>
        <w:tc>
          <w:tcPr>
            <w:tcW w:w="1555" w:type="dxa"/>
            <w:vMerge/>
            <w:vAlign w:val="center"/>
          </w:tcPr>
          <w:p w14:paraId="7ABFD1F3" w14:textId="77777777" w:rsidR="007365AA" w:rsidRDefault="007365AA" w:rsidP="00006F55">
            <w:pPr>
              <w:snapToGrid w:val="0"/>
              <w:spacing w:line="20" w:lineRule="atLeast"/>
              <w:jc w:val="both"/>
              <w:rPr>
                <w:color w:val="000000"/>
              </w:rPr>
            </w:pPr>
          </w:p>
        </w:tc>
        <w:tc>
          <w:tcPr>
            <w:tcW w:w="2551" w:type="dxa"/>
            <w:vAlign w:val="center"/>
          </w:tcPr>
          <w:p w14:paraId="2BE6566F" w14:textId="2C10D9E4" w:rsidR="007365AA" w:rsidRDefault="007365AA" w:rsidP="00006F55">
            <w:pPr>
              <w:snapToGrid w:val="0"/>
              <w:spacing w:line="20" w:lineRule="atLeast"/>
              <w:jc w:val="both"/>
              <w:rPr>
                <w:color w:val="000000"/>
              </w:rPr>
            </w:pPr>
            <w:r>
              <w:rPr>
                <w:rFonts w:hint="eastAsia"/>
                <w:color w:val="000000"/>
              </w:rPr>
              <w:t>銷售保固合約</w:t>
            </w:r>
          </w:p>
        </w:tc>
        <w:tc>
          <w:tcPr>
            <w:tcW w:w="3119" w:type="dxa"/>
            <w:vMerge/>
          </w:tcPr>
          <w:p w14:paraId="3E8E9D3E" w14:textId="77777777" w:rsidR="007365AA" w:rsidRPr="006C131E" w:rsidRDefault="007365AA" w:rsidP="00006F55">
            <w:pPr>
              <w:snapToGrid w:val="0"/>
              <w:spacing w:line="20" w:lineRule="atLeast"/>
              <w:rPr>
                <w:color w:val="000000"/>
              </w:rPr>
            </w:pPr>
          </w:p>
        </w:tc>
        <w:tc>
          <w:tcPr>
            <w:tcW w:w="3231" w:type="dxa"/>
          </w:tcPr>
          <w:p w14:paraId="003320DB" w14:textId="5ACE519B" w:rsidR="007365AA" w:rsidRDefault="007F2295" w:rsidP="00006F55">
            <w:pPr>
              <w:snapToGrid w:val="0"/>
              <w:spacing w:line="20" w:lineRule="atLeast"/>
              <w:jc w:val="both"/>
              <w:rPr>
                <w:color w:val="000000"/>
              </w:rPr>
            </w:pPr>
            <w:r>
              <w:rPr>
                <w:rFonts w:hint="eastAsia"/>
                <w:color w:val="000000"/>
              </w:rPr>
              <w:t>由</w:t>
            </w:r>
            <w:r>
              <w:rPr>
                <w:rFonts w:hint="eastAsia"/>
                <w:color w:val="000000"/>
              </w:rPr>
              <w:t>Sales</w:t>
            </w:r>
            <w:r w:rsidR="000D1DE6">
              <w:rPr>
                <w:rFonts w:hint="eastAsia"/>
                <w:color w:val="000000"/>
              </w:rPr>
              <w:t>提供產品銷售</w:t>
            </w:r>
            <w:r w:rsidR="00A57D21">
              <w:rPr>
                <w:rFonts w:hint="eastAsia"/>
                <w:color w:val="000000"/>
              </w:rPr>
              <w:t>協定</w:t>
            </w:r>
            <w:r w:rsidR="00585E51">
              <w:rPr>
                <w:rFonts w:hint="eastAsia"/>
                <w:color w:val="000000"/>
              </w:rPr>
              <w:t>/</w:t>
            </w:r>
            <w:proofErr w:type="gramStart"/>
            <w:r w:rsidR="00585E51">
              <w:rPr>
                <w:rFonts w:hint="eastAsia"/>
                <w:color w:val="000000"/>
              </w:rPr>
              <w:t>保固書並</w:t>
            </w:r>
            <w:proofErr w:type="gramEnd"/>
            <w:r w:rsidR="00585E51">
              <w:rPr>
                <w:rFonts w:hint="eastAsia"/>
                <w:color w:val="000000"/>
              </w:rPr>
              <w:t>上傳保存至公司系統。</w:t>
            </w:r>
          </w:p>
        </w:tc>
      </w:tr>
      <w:tr w:rsidR="00FB10EF" w:rsidRPr="00E0525D" w14:paraId="6B29F92C" w14:textId="2211DBED" w:rsidTr="00AC5C36">
        <w:trPr>
          <w:trHeight w:val="589"/>
          <w:jc w:val="center"/>
        </w:trPr>
        <w:tc>
          <w:tcPr>
            <w:tcW w:w="1555" w:type="dxa"/>
            <w:vMerge w:val="restart"/>
            <w:vAlign w:val="center"/>
          </w:tcPr>
          <w:p w14:paraId="0B3EE125" w14:textId="5B97BE9D" w:rsidR="00FB10EF" w:rsidRPr="00E0525D" w:rsidRDefault="00FB10EF" w:rsidP="00006F55">
            <w:pPr>
              <w:snapToGrid w:val="0"/>
              <w:spacing w:line="20" w:lineRule="atLeast"/>
              <w:jc w:val="both"/>
              <w:rPr>
                <w:rFonts w:cs="Times New Roman"/>
                <w:szCs w:val="24"/>
              </w:rPr>
            </w:pPr>
            <w:r>
              <w:rPr>
                <w:rFonts w:hint="eastAsia"/>
                <w:color w:val="000000"/>
              </w:rPr>
              <w:t>廢棄階段</w:t>
            </w:r>
          </w:p>
        </w:tc>
        <w:tc>
          <w:tcPr>
            <w:tcW w:w="2551" w:type="dxa"/>
            <w:vAlign w:val="center"/>
          </w:tcPr>
          <w:p w14:paraId="4377EF73" w14:textId="55932D0D" w:rsidR="00FB10EF" w:rsidRPr="00FB10EF" w:rsidRDefault="00FB10EF" w:rsidP="00006F55">
            <w:pPr>
              <w:snapToGrid w:val="0"/>
              <w:spacing w:line="20" w:lineRule="atLeast"/>
              <w:jc w:val="both"/>
              <w:rPr>
                <w:color w:val="000000"/>
              </w:rPr>
            </w:pPr>
            <w:r>
              <w:rPr>
                <w:rFonts w:hint="eastAsia"/>
                <w:color w:val="000000"/>
              </w:rPr>
              <w:t>電子產品垃圾研究報告</w:t>
            </w:r>
          </w:p>
        </w:tc>
        <w:tc>
          <w:tcPr>
            <w:tcW w:w="3119" w:type="dxa"/>
            <w:vMerge w:val="restart"/>
          </w:tcPr>
          <w:p w14:paraId="18621E09" w14:textId="6B35F9D0" w:rsidR="00FB10EF" w:rsidRDefault="00F83D86" w:rsidP="00006F55">
            <w:pPr>
              <w:snapToGrid w:val="0"/>
              <w:spacing w:line="20" w:lineRule="atLeast"/>
              <w:rPr>
                <w:color w:val="000000"/>
              </w:rPr>
            </w:pPr>
            <w:r>
              <w:rPr>
                <w:rFonts w:hint="eastAsia"/>
                <w:color w:val="000000"/>
              </w:rPr>
              <w:t>依據公司聲明書溫室氣體盤查管理程序，溫室氣體管理相關紀錄應保存</w:t>
            </w:r>
            <w:r>
              <w:rPr>
                <w:rFonts w:hint="eastAsia"/>
                <w:color w:val="000000"/>
              </w:rPr>
              <w:t>1</w:t>
            </w:r>
            <w:r>
              <w:rPr>
                <w:color w:val="000000"/>
              </w:rPr>
              <w:t>0</w:t>
            </w:r>
            <w:r>
              <w:rPr>
                <w:rFonts w:hint="eastAsia"/>
                <w:color w:val="000000"/>
              </w:rPr>
              <w:t>年。</w:t>
            </w:r>
          </w:p>
        </w:tc>
        <w:tc>
          <w:tcPr>
            <w:tcW w:w="3231" w:type="dxa"/>
          </w:tcPr>
          <w:p w14:paraId="222EE166" w14:textId="041F54A1" w:rsidR="00FB10EF" w:rsidRDefault="00CC10AC" w:rsidP="00006F55">
            <w:pPr>
              <w:snapToGrid w:val="0"/>
              <w:spacing w:line="20" w:lineRule="atLeast"/>
              <w:jc w:val="both"/>
              <w:rPr>
                <w:color w:val="000000"/>
              </w:rPr>
            </w:pPr>
            <w:r>
              <w:rPr>
                <w:rFonts w:hint="eastAsia"/>
                <w:color w:val="000000"/>
              </w:rPr>
              <w:t>參考依據各國研究公告</w:t>
            </w:r>
            <w:r w:rsidR="00B33A50">
              <w:rPr>
                <w:rFonts w:hint="eastAsia"/>
                <w:color w:val="000000"/>
              </w:rPr>
              <w:t>，並保存</w:t>
            </w:r>
            <w:r w:rsidR="00E6054A">
              <w:rPr>
                <w:rFonts w:hint="eastAsia"/>
                <w:color w:val="000000"/>
              </w:rPr>
              <w:t>資料</w:t>
            </w:r>
            <w:r w:rsidR="009C6F09">
              <w:rPr>
                <w:rFonts w:hint="eastAsia"/>
                <w:color w:val="000000"/>
              </w:rPr>
              <w:t>。</w:t>
            </w:r>
          </w:p>
        </w:tc>
      </w:tr>
      <w:tr w:rsidR="00FB10EF" w:rsidRPr="00E0525D" w14:paraId="36E269B8" w14:textId="77777777" w:rsidTr="00AC5C36">
        <w:trPr>
          <w:trHeight w:val="588"/>
          <w:jc w:val="center"/>
        </w:trPr>
        <w:tc>
          <w:tcPr>
            <w:tcW w:w="1555" w:type="dxa"/>
            <w:vMerge/>
            <w:vAlign w:val="center"/>
          </w:tcPr>
          <w:p w14:paraId="6E6D77EC" w14:textId="77777777" w:rsidR="00FB10EF" w:rsidRDefault="00FB10EF" w:rsidP="00006F55">
            <w:pPr>
              <w:snapToGrid w:val="0"/>
              <w:spacing w:line="20" w:lineRule="atLeast"/>
              <w:jc w:val="both"/>
              <w:rPr>
                <w:color w:val="000000"/>
              </w:rPr>
            </w:pPr>
          </w:p>
        </w:tc>
        <w:tc>
          <w:tcPr>
            <w:tcW w:w="2551" w:type="dxa"/>
            <w:vAlign w:val="center"/>
          </w:tcPr>
          <w:p w14:paraId="789E7844" w14:textId="2E9D79AD" w:rsidR="00FB10EF" w:rsidRDefault="00FB10EF" w:rsidP="00006F55">
            <w:pPr>
              <w:snapToGrid w:val="0"/>
              <w:spacing w:line="20" w:lineRule="atLeast"/>
              <w:jc w:val="both"/>
              <w:rPr>
                <w:color w:val="000000"/>
              </w:rPr>
            </w:pPr>
            <w:r w:rsidRPr="006D1289">
              <w:rPr>
                <w:rFonts w:ascii="Arial" w:hAnsi="Arial" w:cs="Arial" w:hint="eastAsia"/>
                <w:color w:val="000000"/>
                <w:shd w:val="clear" w:color="auto" w:fill="FFFFFF"/>
              </w:rPr>
              <w:t>回收率統計資料</w:t>
            </w:r>
          </w:p>
        </w:tc>
        <w:tc>
          <w:tcPr>
            <w:tcW w:w="3119" w:type="dxa"/>
            <w:vMerge/>
          </w:tcPr>
          <w:p w14:paraId="7278B951" w14:textId="77777777" w:rsidR="00FB10EF" w:rsidRDefault="00FB10EF" w:rsidP="00006F55">
            <w:pPr>
              <w:snapToGrid w:val="0"/>
              <w:spacing w:line="20" w:lineRule="atLeast"/>
              <w:rPr>
                <w:color w:val="000000"/>
              </w:rPr>
            </w:pPr>
          </w:p>
        </w:tc>
        <w:tc>
          <w:tcPr>
            <w:tcW w:w="3231" w:type="dxa"/>
          </w:tcPr>
          <w:p w14:paraId="1C6A58EE" w14:textId="35B6D9C7" w:rsidR="00FB10EF" w:rsidRDefault="009F1A0C" w:rsidP="00006F55">
            <w:pPr>
              <w:snapToGrid w:val="0"/>
              <w:spacing w:line="20" w:lineRule="atLeast"/>
              <w:jc w:val="both"/>
              <w:rPr>
                <w:color w:val="000000"/>
              </w:rPr>
            </w:pPr>
            <w:r>
              <w:rPr>
                <w:rFonts w:hint="eastAsia"/>
                <w:color w:val="000000"/>
              </w:rPr>
              <w:t>顧問協助提供</w:t>
            </w:r>
            <w:r w:rsidR="00E6054A">
              <w:rPr>
                <w:rFonts w:ascii="Arial" w:hAnsi="Arial" w:cs="Arial"/>
                <w:color w:val="000000"/>
                <w:shd w:val="clear" w:color="auto" w:fill="FFFFFF"/>
              </w:rPr>
              <w:t>環境部</w:t>
            </w:r>
            <w:r w:rsidR="00E6054A" w:rsidRPr="006D1289">
              <w:rPr>
                <w:rFonts w:ascii="Arial" w:hAnsi="Arial" w:cs="Arial" w:hint="eastAsia"/>
                <w:color w:val="000000"/>
                <w:shd w:val="clear" w:color="auto" w:fill="FFFFFF"/>
              </w:rPr>
              <w:t>公告列管材質</w:t>
            </w:r>
            <w:r w:rsidR="00351305">
              <w:rPr>
                <w:rFonts w:ascii="Arial" w:hAnsi="Arial" w:cs="Arial" w:hint="eastAsia"/>
                <w:color w:val="000000"/>
                <w:shd w:val="clear" w:color="auto" w:fill="FFFFFF"/>
              </w:rPr>
              <w:t>統計資料。</w:t>
            </w:r>
          </w:p>
        </w:tc>
      </w:tr>
    </w:tbl>
    <w:p w14:paraId="0E61E5D2" w14:textId="684A2B07" w:rsidR="001A000E" w:rsidRPr="00692303" w:rsidRDefault="001A000E" w:rsidP="00BD4BC3">
      <w:pPr>
        <w:widowControl/>
        <w:spacing w:line="20" w:lineRule="atLeast"/>
        <w:jc w:val="both"/>
        <w:rPr>
          <w:rFonts w:cs="Times New Roman"/>
          <w:kern w:val="0"/>
          <w:position w:val="-2"/>
          <w:sz w:val="28"/>
          <w:szCs w:val="28"/>
        </w:rPr>
      </w:pPr>
    </w:p>
    <w:p w14:paraId="1DF88E6E" w14:textId="3D344A26" w:rsidR="00420600" w:rsidRDefault="00EE0BA6" w:rsidP="00420600">
      <w:pPr>
        <w:pStyle w:val="a3"/>
        <w:jc w:val="left"/>
        <w:rPr>
          <w:rFonts w:ascii="Times New Roman" w:eastAsia="標楷體" w:hAnsi="Times New Roman"/>
        </w:rPr>
      </w:pPr>
      <w:bookmarkStart w:id="100" w:name="_Toc513930202"/>
      <w:bookmarkStart w:id="101" w:name="_Toc514028976"/>
      <w:bookmarkStart w:id="102" w:name="_Toc197963307"/>
      <w:bookmarkStart w:id="103" w:name="_Toc513930203"/>
      <w:bookmarkStart w:id="104" w:name="_Toc514028977"/>
      <w:r>
        <w:rPr>
          <w:rFonts w:ascii="Times New Roman" w:eastAsia="標楷體" w:hAnsi="Times New Roman"/>
        </w:rPr>
        <w:t>4.</w:t>
      </w:r>
      <w:r w:rsidR="002F0277">
        <w:rPr>
          <w:rFonts w:ascii="Times New Roman" w:eastAsia="標楷體" w:hAnsi="Times New Roman"/>
        </w:rPr>
        <w:t>6</w:t>
      </w:r>
      <w:proofErr w:type="gramStart"/>
      <w:r w:rsidR="00420600" w:rsidRPr="00692303">
        <w:rPr>
          <w:rFonts w:ascii="Times New Roman" w:eastAsia="標楷體" w:hAnsi="Times New Roman"/>
        </w:rPr>
        <w:t>各</w:t>
      </w:r>
      <w:proofErr w:type="gramEnd"/>
      <w:r w:rsidR="00420600" w:rsidRPr="00692303">
        <w:rPr>
          <w:rFonts w:ascii="Times New Roman" w:eastAsia="標楷體" w:hAnsi="Times New Roman"/>
        </w:rPr>
        <w:t>階段排放係數引用方式</w:t>
      </w:r>
      <w:bookmarkEnd w:id="100"/>
      <w:bookmarkEnd w:id="101"/>
      <w:bookmarkEnd w:id="102"/>
    </w:p>
    <w:p w14:paraId="09BA522D" w14:textId="1A26D93B" w:rsidR="005F608D" w:rsidRPr="006E5DB3" w:rsidRDefault="00F70569" w:rsidP="005F608D">
      <w:pPr>
        <w:rPr>
          <w:rFonts w:cs="Times New Roman"/>
          <w:kern w:val="0"/>
          <w:position w:val="-2"/>
          <w:szCs w:val="24"/>
        </w:rPr>
      </w:pPr>
      <w:r w:rsidRPr="006E5DB3">
        <w:rPr>
          <w:rFonts w:cs="Times New Roman" w:hint="eastAsia"/>
          <w:kern w:val="0"/>
          <w:position w:val="-2"/>
          <w:szCs w:val="24"/>
        </w:rPr>
        <w:t>本次盤查</w:t>
      </w:r>
      <w:r w:rsidR="00F9071D" w:rsidRPr="006E5DB3">
        <w:rPr>
          <w:rFonts w:cs="Times New Roman" w:hint="eastAsia"/>
          <w:kern w:val="0"/>
          <w:position w:val="-2"/>
          <w:szCs w:val="24"/>
        </w:rPr>
        <w:t>各</w:t>
      </w:r>
      <w:r w:rsidR="0050606E" w:rsidRPr="006E5DB3">
        <w:rPr>
          <w:rFonts w:cs="Times New Roman" w:hint="eastAsia"/>
          <w:kern w:val="0"/>
          <w:position w:val="-2"/>
          <w:szCs w:val="24"/>
        </w:rPr>
        <w:t>階段係數引用方式原則以產品碳足跡資訊網</w:t>
      </w:r>
      <w:r w:rsidR="00F26F94" w:rsidRPr="00DC7670">
        <w:rPr>
          <w:rFonts w:cs="Times New Roman" w:hint="eastAsia"/>
          <w:kern w:val="0"/>
          <w:position w:val="-2"/>
          <w:szCs w:val="24"/>
        </w:rPr>
        <w:t>為優先，</w:t>
      </w:r>
      <w:r w:rsidR="006B681A" w:rsidRPr="006E5DB3">
        <w:rPr>
          <w:rFonts w:cs="Times New Roman" w:hint="eastAsia"/>
          <w:kern w:val="0"/>
          <w:position w:val="-2"/>
          <w:szCs w:val="24"/>
        </w:rPr>
        <w:t>若無法對應係數名稱則使用</w:t>
      </w:r>
      <w:proofErr w:type="spellStart"/>
      <w:r w:rsidR="006B681A" w:rsidRPr="006E5DB3">
        <w:rPr>
          <w:rFonts w:cs="Times New Roman"/>
          <w:kern w:val="0"/>
          <w:position w:val="-2"/>
          <w:szCs w:val="24"/>
        </w:rPr>
        <w:t>simapro</w:t>
      </w:r>
      <w:proofErr w:type="spellEnd"/>
      <w:r w:rsidR="00666795" w:rsidRPr="006E5DB3">
        <w:rPr>
          <w:rFonts w:cs="Times New Roman" w:hint="eastAsia"/>
          <w:kern w:val="0"/>
          <w:position w:val="-2"/>
          <w:szCs w:val="24"/>
        </w:rPr>
        <w:t>資料庫</w:t>
      </w:r>
      <w:r w:rsidR="006B681A" w:rsidRPr="006E5DB3">
        <w:rPr>
          <w:rFonts w:cs="Times New Roman" w:hint="eastAsia"/>
          <w:kern w:val="0"/>
          <w:position w:val="-2"/>
          <w:szCs w:val="24"/>
        </w:rPr>
        <w:t>中的係數</w:t>
      </w:r>
      <w:r w:rsidR="00666795" w:rsidRPr="006E5DB3">
        <w:rPr>
          <w:rFonts w:cs="Times New Roman" w:hint="eastAsia"/>
          <w:kern w:val="0"/>
          <w:position w:val="-2"/>
          <w:szCs w:val="24"/>
        </w:rPr>
        <w:t>，其中以</w:t>
      </w:r>
      <w:r w:rsidR="00BE55AF" w:rsidRPr="006E5DB3">
        <w:rPr>
          <w:rFonts w:cs="Times New Roman" w:hint="eastAsia"/>
          <w:kern w:val="0"/>
          <w:position w:val="-2"/>
          <w:szCs w:val="24"/>
        </w:rPr>
        <w:t>國家地區係數為優先，再者為區域性係數，最後</w:t>
      </w:r>
      <w:r w:rsidR="00227C83" w:rsidRPr="006E5DB3">
        <w:rPr>
          <w:rFonts w:cs="Times New Roman" w:hint="eastAsia"/>
          <w:kern w:val="0"/>
          <w:position w:val="-2"/>
          <w:szCs w:val="24"/>
        </w:rPr>
        <w:t>才選用</w:t>
      </w:r>
      <w:r w:rsidR="00BE55AF" w:rsidRPr="006E5DB3">
        <w:rPr>
          <w:rFonts w:cs="Times New Roman" w:hint="eastAsia"/>
          <w:kern w:val="0"/>
          <w:position w:val="-2"/>
          <w:szCs w:val="24"/>
        </w:rPr>
        <w:t>全球性係數</w:t>
      </w:r>
      <w:r w:rsidR="00F273AD" w:rsidRPr="006E5DB3">
        <w:rPr>
          <w:rFonts w:cs="Times New Roman" w:hint="eastAsia"/>
          <w:kern w:val="0"/>
          <w:position w:val="-2"/>
          <w:szCs w:val="24"/>
        </w:rPr>
        <w:t>為原則</w:t>
      </w:r>
      <w:r w:rsidR="00BE55AF" w:rsidRPr="006E5DB3">
        <w:rPr>
          <w:rFonts w:cs="Times New Roman" w:hint="eastAsia"/>
          <w:kern w:val="0"/>
          <w:position w:val="-2"/>
          <w:szCs w:val="24"/>
        </w:rPr>
        <w:t>。</w:t>
      </w:r>
    </w:p>
    <w:p w14:paraId="637CDB50" w14:textId="77777777" w:rsidR="00420600" w:rsidRPr="00E0525D" w:rsidRDefault="00420600" w:rsidP="00420600">
      <w:pPr>
        <w:pStyle w:val="a9"/>
        <w:numPr>
          <w:ilvl w:val="0"/>
          <w:numId w:val="19"/>
        </w:numPr>
        <w:spacing w:line="276" w:lineRule="auto"/>
        <w:ind w:leftChars="0"/>
        <w:jc w:val="both"/>
        <w:rPr>
          <w:rFonts w:cs="Times New Roman"/>
          <w:kern w:val="0"/>
          <w:position w:val="-2"/>
          <w:szCs w:val="24"/>
        </w:rPr>
      </w:pPr>
      <w:r w:rsidRPr="00E0525D">
        <w:rPr>
          <w:rFonts w:cs="Times New Roman"/>
          <w:kern w:val="0"/>
          <w:position w:val="-2"/>
          <w:szCs w:val="24"/>
        </w:rPr>
        <w:t>原物料係數引用</w:t>
      </w:r>
    </w:p>
    <w:p w14:paraId="47F68599" w14:textId="2A1772F2" w:rsidR="00420600" w:rsidRPr="00E0525D" w:rsidRDefault="00420600" w:rsidP="00494744">
      <w:pPr>
        <w:pStyle w:val="a9"/>
        <w:numPr>
          <w:ilvl w:val="0"/>
          <w:numId w:val="20"/>
        </w:numPr>
        <w:spacing w:line="276" w:lineRule="auto"/>
        <w:ind w:leftChars="0"/>
        <w:jc w:val="both"/>
        <w:rPr>
          <w:rFonts w:cs="Times New Roman"/>
          <w:kern w:val="0"/>
          <w:position w:val="-2"/>
          <w:szCs w:val="24"/>
        </w:rPr>
      </w:pPr>
      <w:bookmarkStart w:id="105" w:name="OLE_LINK13"/>
      <w:bookmarkStart w:id="106" w:name="OLE_LINK14"/>
      <w:r w:rsidRPr="00E0525D">
        <w:rPr>
          <w:rFonts w:cs="Times New Roman"/>
          <w:kern w:val="0"/>
          <w:position w:val="-2"/>
          <w:szCs w:val="24"/>
        </w:rPr>
        <w:t>標的產品原物料之係數引用</w:t>
      </w:r>
      <w:proofErr w:type="spellStart"/>
      <w:r w:rsidR="008C3061" w:rsidRPr="00E0525D">
        <w:rPr>
          <w:rFonts w:cs="Times New Roman"/>
          <w:color w:val="0000CC"/>
          <w:kern w:val="0"/>
          <w:szCs w:val="24"/>
        </w:rPr>
        <w:t>Ecoinvent</w:t>
      </w:r>
      <w:proofErr w:type="spellEnd"/>
      <w:r w:rsidR="008C3061" w:rsidRPr="00E0525D">
        <w:rPr>
          <w:rFonts w:cs="Times New Roman"/>
          <w:color w:val="0000CC"/>
          <w:kern w:val="0"/>
          <w:szCs w:val="24"/>
        </w:rPr>
        <w:t xml:space="preserve"> 3</w:t>
      </w:r>
      <w:r w:rsidRPr="00E0525D">
        <w:rPr>
          <w:rFonts w:cs="Times New Roman"/>
          <w:kern w:val="0"/>
          <w:position w:val="-2"/>
          <w:szCs w:val="24"/>
        </w:rPr>
        <w:t>資料庫找出適合之係數。</w:t>
      </w:r>
    </w:p>
    <w:p w14:paraId="6756523A" w14:textId="017476AD" w:rsidR="00494744" w:rsidRDefault="00494744" w:rsidP="004F479F">
      <w:pPr>
        <w:pStyle w:val="a9"/>
        <w:numPr>
          <w:ilvl w:val="0"/>
          <w:numId w:val="20"/>
        </w:numPr>
        <w:spacing w:line="276" w:lineRule="auto"/>
        <w:ind w:leftChars="0"/>
        <w:jc w:val="both"/>
        <w:rPr>
          <w:rFonts w:cs="Times New Roman"/>
          <w:kern w:val="0"/>
          <w:position w:val="-2"/>
          <w:szCs w:val="24"/>
        </w:rPr>
      </w:pPr>
      <w:r w:rsidRPr="00E0525D">
        <w:rPr>
          <w:rFonts w:cs="Times New Roman" w:hint="eastAsia"/>
          <w:kern w:val="0"/>
          <w:position w:val="-2"/>
          <w:szCs w:val="24"/>
        </w:rPr>
        <w:t>部分</w:t>
      </w:r>
      <w:r w:rsidRPr="00E0525D">
        <w:rPr>
          <w:rFonts w:cs="Times New Roman"/>
          <w:kern w:val="0"/>
          <w:position w:val="-2"/>
          <w:szCs w:val="24"/>
        </w:rPr>
        <w:t>原物料之係數</w:t>
      </w:r>
      <w:r w:rsidRPr="00E0525D">
        <w:rPr>
          <w:rFonts w:cs="Times New Roman" w:hint="eastAsia"/>
          <w:kern w:val="0"/>
          <w:position w:val="-2"/>
          <w:szCs w:val="24"/>
        </w:rPr>
        <w:t>採用</w:t>
      </w:r>
      <w:r w:rsidR="005265EC" w:rsidRPr="00E0525D">
        <w:rPr>
          <w:rFonts w:cs="Times New Roman" w:hint="eastAsia"/>
          <w:color w:val="0000CC"/>
          <w:kern w:val="0"/>
          <w:szCs w:val="24"/>
        </w:rPr>
        <w:t>產品碳足跡資訊網</w:t>
      </w:r>
      <w:r w:rsidR="005265EC" w:rsidRPr="00E0525D">
        <w:rPr>
          <w:rFonts w:cs="Times New Roman"/>
          <w:color w:val="0000CC"/>
          <w:kern w:val="0"/>
          <w:szCs w:val="24"/>
        </w:rPr>
        <w:t>資料庫</w:t>
      </w:r>
      <w:r w:rsidR="005265EC" w:rsidRPr="001E5DA2">
        <w:rPr>
          <w:rFonts w:cs="Times New Roman"/>
          <w:color w:val="0000CC"/>
          <w:kern w:val="0"/>
          <w:szCs w:val="24"/>
        </w:rPr>
        <w:t>TWEPA</w:t>
      </w:r>
      <w:r w:rsidR="00DC7670">
        <w:rPr>
          <w:rFonts w:cs="Times New Roman" w:hint="eastAsia"/>
          <w:kern w:val="0"/>
          <w:szCs w:val="24"/>
        </w:rPr>
        <w:t>及</w:t>
      </w:r>
      <w:proofErr w:type="spellStart"/>
      <w:r w:rsidR="00DC7670" w:rsidRPr="00E0525D">
        <w:rPr>
          <w:rFonts w:cs="Times New Roman" w:hint="eastAsia"/>
          <w:color w:val="0000CC"/>
          <w:kern w:val="0"/>
          <w:szCs w:val="24"/>
        </w:rPr>
        <w:t>Ecoinvent</w:t>
      </w:r>
      <w:proofErr w:type="spellEnd"/>
      <w:r w:rsidR="00DC7670" w:rsidRPr="00E0525D">
        <w:rPr>
          <w:rFonts w:cs="Times New Roman" w:hint="eastAsia"/>
          <w:color w:val="0000CC"/>
          <w:kern w:val="0"/>
          <w:szCs w:val="24"/>
        </w:rPr>
        <w:t xml:space="preserve"> 3</w:t>
      </w:r>
      <w:r w:rsidR="00DC7670" w:rsidRPr="00E0525D">
        <w:rPr>
          <w:rFonts w:cs="Times New Roman"/>
          <w:kern w:val="0"/>
          <w:position w:val="-2"/>
          <w:szCs w:val="24"/>
        </w:rPr>
        <w:t>資料庫找出適合</w:t>
      </w:r>
      <w:r w:rsidR="00593003" w:rsidRPr="00E0525D">
        <w:rPr>
          <w:rFonts w:cs="Times New Roman" w:hint="eastAsia"/>
          <w:kern w:val="0"/>
          <w:position w:val="-2"/>
          <w:szCs w:val="24"/>
        </w:rPr>
        <w:t>之係數</w:t>
      </w:r>
      <w:r w:rsidRPr="00E0525D">
        <w:rPr>
          <w:rFonts w:cs="Times New Roman" w:hint="eastAsia"/>
          <w:kern w:val="0"/>
          <w:position w:val="-2"/>
          <w:szCs w:val="24"/>
        </w:rPr>
        <w:t>。</w:t>
      </w:r>
    </w:p>
    <w:p w14:paraId="3EEC76E3" w14:textId="3DEEDF3A" w:rsidR="00791033" w:rsidRDefault="00C36E4B" w:rsidP="004F479F">
      <w:pPr>
        <w:pStyle w:val="a9"/>
        <w:numPr>
          <w:ilvl w:val="0"/>
          <w:numId w:val="20"/>
        </w:numPr>
        <w:spacing w:line="276" w:lineRule="auto"/>
        <w:ind w:leftChars="0"/>
        <w:jc w:val="both"/>
        <w:rPr>
          <w:rFonts w:cs="Times New Roman"/>
          <w:kern w:val="0"/>
          <w:position w:val="-2"/>
          <w:szCs w:val="24"/>
        </w:rPr>
      </w:pPr>
      <w:r>
        <w:rPr>
          <w:rFonts w:cs="Times New Roman" w:hint="eastAsia"/>
          <w:kern w:val="0"/>
          <w:position w:val="-2"/>
          <w:szCs w:val="24"/>
        </w:rPr>
        <w:t>運輸之係數</w:t>
      </w:r>
      <w:r w:rsidR="00791033">
        <w:rPr>
          <w:rFonts w:cs="Times New Roman" w:hint="eastAsia"/>
          <w:kern w:val="0"/>
          <w:position w:val="-2"/>
          <w:szCs w:val="24"/>
        </w:rPr>
        <w:t>：</w:t>
      </w:r>
    </w:p>
    <w:p w14:paraId="44EEAB2F" w14:textId="0E8DE4D0" w:rsidR="002D1BE4" w:rsidRDefault="00791033" w:rsidP="00791033">
      <w:pPr>
        <w:pStyle w:val="a9"/>
        <w:spacing w:line="276" w:lineRule="auto"/>
        <w:ind w:leftChars="0" w:left="1188"/>
        <w:jc w:val="both"/>
        <w:rPr>
          <w:rFonts w:cs="Times New Roman"/>
          <w:kern w:val="0"/>
          <w:position w:val="-2"/>
          <w:szCs w:val="24"/>
        </w:rPr>
      </w:pPr>
      <w:r>
        <w:rPr>
          <w:rFonts w:cs="Times New Roman"/>
          <w:kern w:val="0"/>
          <w:position w:val="-2"/>
          <w:szCs w:val="24"/>
        </w:rPr>
        <w:tab/>
      </w:r>
      <w:r>
        <w:rPr>
          <w:rFonts w:cs="Times New Roman" w:hint="eastAsia"/>
          <w:kern w:val="0"/>
          <w:position w:val="-2"/>
          <w:szCs w:val="24"/>
        </w:rPr>
        <w:t>陸運之係數</w:t>
      </w:r>
      <w:r w:rsidR="003C3D04">
        <w:rPr>
          <w:rFonts w:cs="Times New Roman" w:hint="eastAsia"/>
          <w:kern w:val="0"/>
          <w:position w:val="-2"/>
          <w:szCs w:val="24"/>
        </w:rPr>
        <w:t>:</w:t>
      </w:r>
      <w:r w:rsidR="00344917">
        <w:rPr>
          <w:rFonts w:cs="Times New Roman" w:hint="eastAsia"/>
          <w:kern w:val="0"/>
          <w:position w:val="-2"/>
          <w:szCs w:val="24"/>
        </w:rPr>
        <w:t>若為國內運輸採用</w:t>
      </w:r>
      <w:r w:rsidR="00344917" w:rsidRPr="00E0525D">
        <w:rPr>
          <w:rFonts w:cs="Times New Roman" w:hint="eastAsia"/>
          <w:color w:val="0000CC"/>
          <w:kern w:val="0"/>
          <w:szCs w:val="24"/>
        </w:rPr>
        <w:t>產品碳足跡資訊網</w:t>
      </w:r>
      <w:r w:rsidR="00344917" w:rsidRPr="00E0525D">
        <w:rPr>
          <w:rFonts w:cs="Times New Roman"/>
          <w:color w:val="0000CC"/>
          <w:kern w:val="0"/>
          <w:szCs w:val="24"/>
        </w:rPr>
        <w:t>資料庫</w:t>
      </w:r>
      <w:r w:rsidR="00344917" w:rsidRPr="001E5DA2">
        <w:rPr>
          <w:rFonts w:cs="Times New Roman"/>
          <w:color w:val="0000CC"/>
          <w:kern w:val="0"/>
          <w:szCs w:val="24"/>
        </w:rPr>
        <w:t>TWEPA</w:t>
      </w:r>
      <w:r w:rsidR="00344917" w:rsidRPr="00E0525D">
        <w:rPr>
          <w:rFonts w:cs="Times New Roman"/>
          <w:kern w:val="0"/>
          <w:position w:val="-2"/>
          <w:szCs w:val="24"/>
        </w:rPr>
        <w:t>找出適合之係數。</w:t>
      </w:r>
    </w:p>
    <w:p w14:paraId="428EE66B" w14:textId="37F7E47F" w:rsidR="00344917" w:rsidRDefault="00344917" w:rsidP="00791033">
      <w:pPr>
        <w:pStyle w:val="a9"/>
        <w:spacing w:line="276" w:lineRule="auto"/>
        <w:ind w:leftChars="0" w:left="1188"/>
        <w:jc w:val="both"/>
        <w:rPr>
          <w:rFonts w:cs="Times New Roman"/>
          <w:kern w:val="0"/>
          <w:position w:val="-2"/>
          <w:szCs w:val="24"/>
        </w:rPr>
      </w:pPr>
      <w:r>
        <w:rPr>
          <w:rFonts w:cs="Times New Roman"/>
          <w:kern w:val="0"/>
          <w:position w:val="-2"/>
          <w:szCs w:val="24"/>
        </w:rPr>
        <w:tab/>
      </w:r>
      <w:r>
        <w:rPr>
          <w:rFonts w:cs="Times New Roman" w:hint="eastAsia"/>
          <w:kern w:val="0"/>
          <w:position w:val="-2"/>
          <w:szCs w:val="24"/>
        </w:rPr>
        <w:t>空運之係數</w:t>
      </w:r>
      <w:r w:rsidR="003C3D04">
        <w:rPr>
          <w:rFonts w:cs="Times New Roman" w:hint="eastAsia"/>
          <w:kern w:val="0"/>
          <w:position w:val="-2"/>
          <w:szCs w:val="24"/>
        </w:rPr>
        <w:t>:</w:t>
      </w:r>
      <w:r w:rsidR="00D057DB">
        <w:rPr>
          <w:rFonts w:cs="Times New Roman" w:hint="eastAsia"/>
          <w:kern w:val="0"/>
          <w:position w:val="-2"/>
          <w:szCs w:val="24"/>
        </w:rPr>
        <w:t>產品碳足跡資訊網資料庫係數不為國內計算統計之係數</w:t>
      </w:r>
      <w:r w:rsidR="00A20A15">
        <w:rPr>
          <w:rFonts w:cs="Times New Roman" w:hint="eastAsia"/>
          <w:kern w:val="0"/>
          <w:position w:val="-2"/>
          <w:szCs w:val="24"/>
        </w:rPr>
        <w:t>且係數年份研究年份較遠</w:t>
      </w:r>
      <w:r w:rsidR="00D057DB">
        <w:rPr>
          <w:rFonts w:cs="Times New Roman" w:hint="eastAsia"/>
          <w:kern w:val="0"/>
          <w:position w:val="-2"/>
          <w:szCs w:val="24"/>
        </w:rPr>
        <w:t>，因此</w:t>
      </w:r>
      <w:r w:rsidR="003C3D04" w:rsidRPr="00E0525D">
        <w:rPr>
          <w:rFonts w:cs="Times New Roman"/>
          <w:kern w:val="0"/>
          <w:position w:val="-2"/>
          <w:szCs w:val="24"/>
        </w:rPr>
        <w:t>引用</w:t>
      </w:r>
      <w:proofErr w:type="spellStart"/>
      <w:r w:rsidR="003C3D04" w:rsidRPr="00E0525D">
        <w:rPr>
          <w:rFonts w:cs="Times New Roman"/>
          <w:color w:val="0000CC"/>
          <w:kern w:val="0"/>
          <w:szCs w:val="24"/>
        </w:rPr>
        <w:t>Ecoinvent</w:t>
      </w:r>
      <w:proofErr w:type="spellEnd"/>
      <w:r w:rsidR="003C3D04" w:rsidRPr="00E0525D">
        <w:rPr>
          <w:rFonts w:cs="Times New Roman"/>
          <w:color w:val="0000CC"/>
          <w:kern w:val="0"/>
          <w:szCs w:val="24"/>
        </w:rPr>
        <w:t xml:space="preserve"> 3</w:t>
      </w:r>
      <w:r w:rsidR="003C3D04" w:rsidRPr="00E0525D">
        <w:rPr>
          <w:rFonts w:cs="Times New Roman"/>
          <w:kern w:val="0"/>
          <w:position w:val="-2"/>
          <w:szCs w:val="24"/>
        </w:rPr>
        <w:t>資料庫</w:t>
      </w:r>
      <w:r w:rsidR="003C3D04">
        <w:rPr>
          <w:rFonts w:cs="Times New Roman" w:hint="eastAsia"/>
          <w:kern w:val="0"/>
          <w:position w:val="-2"/>
          <w:szCs w:val="24"/>
        </w:rPr>
        <w:t>。</w:t>
      </w:r>
    </w:p>
    <w:p w14:paraId="23A62A36" w14:textId="0BD53EE1" w:rsidR="003C3D04" w:rsidRPr="00E0525D" w:rsidRDefault="003C3D04" w:rsidP="00791033">
      <w:pPr>
        <w:pStyle w:val="a9"/>
        <w:spacing w:line="276" w:lineRule="auto"/>
        <w:ind w:leftChars="0" w:left="1188"/>
        <w:jc w:val="both"/>
        <w:rPr>
          <w:rFonts w:cs="Times New Roman"/>
          <w:kern w:val="0"/>
          <w:position w:val="-2"/>
          <w:szCs w:val="24"/>
        </w:rPr>
      </w:pPr>
      <w:r>
        <w:rPr>
          <w:rFonts w:cs="Times New Roman"/>
          <w:kern w:val="0"/>
          <w:position w:val="-2"/>
          <w:szCs w:val="24"/>
        </w:rPr>
        <w:tab/>
      </w:r>
      <w:r>
        <w:rPr>
          <w:rFonts w:cs="Times New Roman" w:hint="eastAsia"/>
          <w:kern w:val="0"/>
          <w:position w:val="-2"/>
          <w:szCs w:val="24"/>
        </w:rPr>
        <w:t>海運之係數</w:t>
      </w:r>
      <w:r>
        <w:rPr>
          <w:rFonts w:cs="Times New Roman" w:hint="eastAsia"/>
          <w:kern w:val="0"/>
          <w:position w:val="-2"/>
          <w:szCs w:val="24"/>
        </w:rPr>
        <w:t>:</w:t>
      </w:r>
      <w:r w:rsidRPr="003C3D04">
        <w:rPr>
          <w:rFonts w:cs="Times New Roman" w:hint="eastAsia"/>
          <w:kern w:val="0"/>
          <w:position w:val="-2"/>
          <w:szCs w:val="24"/>
        </w:rPr>
        <w:t xml:space="preserve"> </w:t>
      </w:r>
      <w:r>
        <w:rPr>
          <w:rFonts w:cs="Times New Roman" w:hint="eastAsia"/>
          <w:kern w:val="0"/>
          <w:position w:val="-2"/>
          <w:szCs w:val="24"/>
        </w:rPr>
        <w:t>產品碳足跡資訊網資料庫係數不為國內計算統計之係數且</w:t>
      </w:r>
      <w:r w:rsidR="00A20A15">
        <w:rPr>
          <w:rFonts w:cs="Times New Roman" w:hint="eastAsia"/>
          <w:kern w:val="0"/>
          <w:position w:val="-2"/>
          <w:szCs w:val="24"/>
        </w:rPr>
        <w:t>係數</w:t>
      </w:r>
      <w:r>
        <w:rPr>
          <w:rFonts w:cs="Times New Roman" w:hint="eastAsia"/>
          <w:kern w:val="0"/>
          <w:position w:val="-2"/>
          <w:szCs w:val="24"/>
        </w:rPr>
        <w:t>年份</w:t>
      </w:r>
      <w:r w:rsidR="00A20A15">
        <w:rPr>
          <w:rFonts w:cs="Times New Roman" w:hint="eastAsia"/>
          <w:kern w:val="0"/>
          <w:position w:val="-2"/>
          <w:szCs w:val="24"/>
        </w:rPr>
        <w:t>研究年份</w:t>
      </w:r>
      <w:r>
        <w:rPr>
          <w:rFonts w:cs="Times New Roman" w:hint="eastAsia"/>
          <w:kern w:val="0"/>
          <w:position w:val="-2"/>
          <w:szCs w:val="24"/>
        </w:rPr>
        <w:t>較遠，因此</w:t>
      </w:r>
      <w:r w:rsidRPr="00E0525D">
        <w:rPr>
          <w:rFonts w:cs="Times New Roman"/>
          <w:kern w:val="0"/>
          <w:position w:val="-2"/>
          <w:szCs w:val="24"/>
        </w:rPr>
        <w:t>引用</w:t>
      </w:r>
      <w:proofErr w:type="spellStart"/>
      <w:r w:rsidRPr="00E0525D">
        <w:rPr>
          <w:rFonts w:cs="Times New Roman"/>
          <w:color w:val="0000CC"/>
          <w:kern w:val="0"/>
          <w:szCs w:val="24"/>
        </w:rPr>
        <w:t>Ecoinvent</w:t>
      </w:r>
      <w:proofErr w:type="spellEnd"/>
      <w:r w:rsidRPr="00E0525D">
        <w:rPr>
          <w:rFonts w:cs="Times New Roman"/>
          <w:color w:val="0000CC"/>
          <w:kern w:val="0"/>
          <w:szCs w:val="24"/>
        </w:rPr>
        <w:t xml:space="preserve"> 3</w:t>
      </w:r>
      <w:r w:rsidRPr="00E0525D">
        <w:rPr>
          <w:rFonts w:cs="Times New Roman"/>
          <w:kern w:val="0"/>
          <w:position w:val="-2"/>
          <w:szCs w:val="24"/>
        </w:rPr>
        <w:t>資料庫</w:t>
      </w:r>
      <w:r>
        <w:rPr>
          <w:rFonts w:cs="Times New Roman" w:hint="eastAsia"/>
          <w:kern w:val="0"/>
          <w:position w:val="-2"/>
          <w:szCs w:val="24"/>
        </w:rPr>
        <w:t>。</w:t>
      </w:r>
    </w:p>
    <w:p w14:paraId="577009E2" w14:textId="77777777" w:rsidR="00420600" w:rsidRPr="00E0525D" w:rsidRDefault="00420600" w:rsidP="00420600">
      <w:pPr>
        <w:pStyle w:val="a9"/>
        <w:numPr>
          <w:ilvl w:val="0"/>
          <w:numId w:val="19"/>
        </w:numPr>
        <w:spacing w:line="276" w:lineRule="auto"/>
        <w:ind w:leftChars="0"/>
        <w:jc w:val="both"/>
        <w:rPr>
          <w:rFonts w:cs="Times New Roman"/>
          <w:kern w:val="0"/>
          <w:position w:val="-2"/>
          <w:szCs w:val="24"/>
        </w:rPr>
      </w:pPr>
      <w:bookmarkStart w:id="107" w:name="OLE_LINK6"/>
      <w:bookmarkStart w:id="108" w:name="OLE_LINK7"/>
      <w:bookmarkStart w:id="109" w:name="OLE_LINK8"/>
      <w:bookmarkEnd w:id="105"/>
      <w:bookmarkEnd w:id="106"/>
      <w:r w:rsidRPr="00E0525D">
        <w:rPr>
          <w:rFonts w:cs="Times New Roman"/>
          <w:kern w:val="0"/>
          <w:position w:val="-2"/>
          <w:szCs w:val="24"/>
        </w:rPr>
        <w:t>能資源的係數引用</w:t>
      </w:r>
      <w:bookmarkEnd w:id="107"/>
      <w:bookmarkEnd w:id="108"/>
      <w:bookmarkEnd w:id="109"/>
    </w:p>
    <w:p w14:paraId="00381200" w14:textId="0BDA2643" w:rsidR="00420600" w:rsidRPr="00E0525D" w:rsidRDefault="00420600" w:rsidP="00420600">
      <w:pPr>
        <w:pStyle w:val="a9"/>
        <w:numPr>
          <w:ilvl w:val="1"/>
          <w:numId w:val="19"/>
        </w:numPr>
        <w:spacing w:line="276" w:lineRule="auto"/>
        <w:ind w:leftChars="0"/>
        <w:jc w:val="both"/>
        <w:rPr>
          <w:rFonts w:cs="Times New Roman"/>
          <w:kern w:val="0"/>
          <w:position w:val="-2"/>
          <w:szCs w:val="24"/>
        </w:rPr>
      </w:pPr>
      <w:bookmarkStart w:id="110" w:name="OLE_LINK19"/>
      <w:r w:rsidRPr="00E0525D">
        <w:rPr>
          <w:rFonts w:cs="Times New Roman"/>
          <w:kern w:val="0"/>
          <w:position w:val="-2"/>
          <w:szCs w:val="24"/>
        </w:rPr>
        <w:t>自來水之係數引用</w:t>
      </w:r>
      <w:proofErr w:type="spellStart"/>
      <w:r w:rsidR="008C3061" w:rsidRPr="00E0525D">
        <w:rPr>
          <w:rFonts w:cs="Times New Roman" w:hint="eastAsia"/>
          <w:color w:val="0000CC"/>
          <w:kern w:val="0"/>
          <w:szCs w:val="24"/>
        </w:rPr>
        <w:t>Ecoinvent</w:t>
      </w:r>
      <w:proofErr w:type="spellEnd"/>
      <w:r w:rsidR="008C3061" w:rsidRPr="00E0525D">
        <w:rPr>
          <w:rFonts w:cs="Times New Roman" w:hint="eastAsia"/>
          <w:color w:val="0000CC"/>
          <w:kern w:val="0"/>
          <w:szCs w:val="24"/>
        </w:rPr>
        <w:t xml:space="preserve"> 3</w:t>
      </w:r>
      <w:r w:rsidRPr="00E0525D">
        <w:rPr>
          <w:rFonts w:cs="Times New Roman"/>
          <w:kern w:val="0"/>
          <w:position w:val="-2"/>
          <w:szCs w:val="24"/>
        </w:rPr>
        <w:t>資料庫找出適合之係數。</w:t>
      </w:r>
      <w:bookmarkEnd w:id="110"/>
    </w:p>
    <w:p w14:paraId="021736E3" w14:textId="0D65ECA7" w:rsidR="00420600" w:rsidRPr="00E0525D" w:rsidRDefault="00420600" w:rsidP="00420600">
      <w:pPr>
        <w:pStyle w:val="a9"/>
        <w:numPr>
          <w:ilvl w:val="1"/>
          <w:numId w:val="19"/>
        </w:numPr>
        <w:spacing w:line="276" w:lineRule="auto"/>
        <w:ind w:leftChars="0"/>
        <w:jc w:val="both"/>
        <w:rPr>
          <w:rFonts w:cs="Times New Roman"/>
          <w:kern w:val="0"/>
          <w:position w:val="-2"/>
          <w:szCs w:val="24"/>
        </w:rPr>
      </w:pPr>
      <w:r w:rsidRPr="00E0525D">
        <w:rPr>
          <w:rFonts w:cs="Times New Roman"/>
          <w:kern w:val="0"/>
          <w:position w:val="-2"/>
          <w:szCs w:val="24"/>
        </w:rPr>
        <w:t>汽</w:t>
      </w:r>
      <w:r w:rsidRPr="00E0525D">
        <w:rPr>
          <w:rFonts w:cs="Times New Roman"/>
          <w:kern w:val="0"/>
          <w:position w:val="-2"/>
          <w:szCs w:val="24"/>
        </w:rPr>
        <w:t>/</w:t>
      </w:r>
      <w:r w:rsidRPr="00E0525D">
        <w:rPr>
          <w:rFonts w:cs="Times New Roman"/>
          <w:kern w:val="0"/>
          <w:position w:val="-2"/>
          <w:szCs w:val="24"/>
        </w:rPr>
        <w:t>柴油及用電之係數引用</w:t>
      </w:r>
      <w:r w:rsidR="00E0525D" w:rsidRPr="00E0525D">
        <w:rPr>
          <w:rFonts w:cs="Times New Roman" w:hint="eastAsia"/>
          <w:color w:val="0000CC"/>
          <w:kern w:val="0"/>
          <w:szCs w:val="24"/>
        </w:rPr>
        <w:t>產品碳足跡資訊網</w:t>
      </w:r>
      <w:r w:rsidRPr="00E0525D">
        <w:rPr>
          <w:rFonts w:cs="Times New Roman"/>
          <w:color w:val="0000CC"/>
          <w:kern w:val="0"/>
          <w:szCs w:val="24"/>
        </w:rPr>
        <w:t>資料庫</w:t>
      </w:r>
      <w:r w:rsidR="001E5DA2" w:rsidRPr="001E5DA2">
        <w:rPr>
          <w:rFonts w:cs="Times New Roman"/>
          <w:color w:val="0000CC"/>
          <w:kern w:val="0"/>
          <w:szCs w:val="24"/>
        </w:rPr>
        <w:t>TWEPA</w:t>
      </w:r>
      <w:r w:rsidRPr="00E0525D">
        <w:rPr>
          <w:rFonts w:cs="Times New Roman"/>
          <w:kern w:val="0"/>
          <w:position w:val="-2"/>
          <w:szCs w:val="24"/>
        </w:rPr>
        <w:t>找出適合之係數。</w:t>
      </w:r>
    </w:p>
    <w:p w14:paraId="4FA14E60" w14:textId="13062D07" w:rsidR="00420600" w:rsidRPr="00E0525D" w:rsidRDefault="00420600" w:rsidP="004F479F">
      <w:pPr>
        <w:pStyle w:val="a9"/>
        <w:numPr>
          <w:ilvl w:val="1"/>
          <w:numId w:val="19"/>
        </w:numPr>
        <w:spacing w:line="276" w:lineRule="auto"/>
        <w:ind w:leftChars="0"/>
        <w:jc w:val="both"/>
        <w:rPr>
          <w:rFonts w:cs="Times New Roman"/>
          <w:kern w:val="0"/>
          <w:position w:val="-2"/>
          <w:szCs w:val="24"/>
        </w:rPr>
      </w:pPr>
      <w:r w:rsidRPr="00E0525D">
        <w:rPr>
          <w:rFonts w:cs="Times New Roman" w:hint="eastAsia"/>
          <w:kern w:val="0"/>
          <w:position w:val="-2"/>
          <w:szCs w:val="24"/>
        </w:rPr>
        <w:t>電力係數採用</w:t>
      </w:r>
      <w:r w:rsidR="005265EC" w:rsidRPr="00E0525D">
        <w:rPr>
          <w:rFonts w:cs="Times New Roman" w:hint="eastAsia"/>
          <w:color w:val="0000CC"/>
          <w:kern w:val="0"/>
          <w:szCs w:val="24"/>
        </w:rPr>
        <w:t>產品碳足跡資訊網</w:t>
      </w:r>
      <w:r w:rsidR="005265EC" w:rsidRPr="00E0525D">
        <w:rPr>
          <w:rFonts w:cs="Times New Roman"/>
          <w:color w:val="0000CC"/>
          <w:kern w:val="0"/>
          <w:szCs w:val="24"/>
        </w:rPr>
        <w:t>資料庫</w:t>
      </w:r>
      <w:r w:rsidR="005265EC" w:rsidRPr="001E5DA2">
        <w:rPr>
          <w:rFonts w:cs="Times New Roman"/>
          <w:color w:val="0000CC"/>
          <w:kern w:val="0"/>
          <w:szCs w:val="24"/>
        </w:rPr>
        <w:t>TWEPA</w:t>
      </w:r>
      <w:r w:rsidRPr="00E0525D">
        <w:rPr>
          <w:rFonts w:cs="Times New Roman" w:hint="eastAsia"/>
          <w:kern w:val="0"/>
          <w:position w:val="-2"/>
          <w:szCs w:val="24"/>
        </w:rPr>
        <w:t>。</w:t>
      </w:r>
    </w:p>
    <w:p w14:paraId="7A488BA8" w14:textId="77777777" w:rsidR="00420600" w:rsidRPr="00E0525D" w:rsidRDefault="00420600" w:rsidP="00420600">
      <w:pPr>
        <w:pStyle w:val="a9"/>
        <w:numPr>
          <w:ilvl w:val="0"/>
          <w:numId w:val="19"/>
        </w:numPr>
        <w:spacing w:line="276" w:lineRule="auto"/>
        <w:ind w:leftChars="0"/>
        <w:jc w:val="both"/>
        <w:rPr>
          <w:rFonts w:cs="Times New Roman"/>
          <w:kern w:val="0"/>
          <w:position w:val="-2"/>
          <w:szCs w:val="24"/>
        </w:rPr>
      </w:pPr>
      <w:bookmarkStart w:id="111" w:name="OLE_LINK22"/>
      <w:bookmarkStart w:id="112" w:name="OLE_LINK4"/>
      <w:bookmarkStart w:id="113" w:name="OLE_LINK5"/>
      <w:r w:rsidRPr="00E0525D">
        <w:rPr>
          <w:rFonts w:cs="Times New Roman"/>
          <w:kern w:val="0"/>
          <w:position w:val="-2"/>
          <w:szCs w:val="24"/>
        </w:rPr>
        <w:t>運輸的係數引用</w:t>
      </w:r>
    </w:p>
    <w:p w14:paraId="4C22A14B" w14:textId="20D54DEE" w:rsidR="00420600" w:rsidRPr="00E0525D" w:rsidRDefault="00420600" w:rsidP="00420600">
      <w:pPr>
        <w:pStyle w:val="a9"/>
        <w:numPr>
          <w:ilvl w:val="1"/>
          <w:numId w:val="19"/>
        </w:numPr>
        <w:spacing w:line="276" w:lineRule="auto"/>
        <w:ind w:leftChars="0"/>
        <w:jc w:val="both"/>
        <w:rPr>
          <w:rFonts w:cs="Times New Roman"/>
          <w:kern w:val="0"/>
          <w:position w:val="-2"/>
          <w:szCs w:val="24"/>
        </w:rPr>
      </w:pPr>
      <w:bookmarkStart w:id="114" w:name="OLE_LINK25"/>
      <w:bookmarkEnd w:id="111"/>
      <w:r w:rsidRPr="00E0525D">
        <w:rPr>
          <w:rFonts w:cs="Times New Roman"/>
          <w:kern w:val="0"/>
          <w:position w:val="-2"/>
          <w:szCs w:val="24"/>
        </w:rPr>
        <w:lastRenderedPageBreak/>
        <w:t>依據運輸車輛類型於</w:t>
      </w:r>
      <w:r w:rsidR="00C312E8" w:rsidRPr="00E0525D">
        <w:rPr>
          <w:rFonts w:cs="Times New Roman" w:hint="eastAsia"/>
          <w:color w:val="0000CC"/>
          <w:kern w:val="0"/>
          <w:szCs w:val="24"/>
        </w:rPr>
        <w:t>產品碳足跡資訊網</w:t>
      </w:r>
      <w:r w:rsidR="00C312E8" w:rsidRPr="00E0525D">
        <w:rPr>
          <w:rFonts w:cs="Times New Roman"/>
          <w:color w:val="0000CC"/>
          <w:kern w:val="0"/>
          <w:szCs w:val="24"/>
        </w:rPr>
        <w:t>資料庫</w:t>
      </w:r>
      <w:r w:rsidR="00C312E8" w:rsidRPr="001E5DA2">
        <w:rPr>
          <w:rFonts w:cs="Times New Roman"/>
          <w:color w:val="0000CC"/>
          <w:kern w:val="0"/>
          <w:szCs w:val="24"/>
        </w:rPr>
        <w:t>TWEPA</w:t>
      </w:r>
      <w:r w:rsidR="00C312E8">
        <w:rPr>
          <w:rFonts w:cs="Times New Roman" w:hint="eastAsia"/>
          <w:kern w:val="0"/>
          <w:szCs w:val="24"/>
        </w:rPr>
        <w:t>及</w:t>
      </w:r>
      <w:proofErr w:type="spellStart"/>
      <w:r w:rsidR="008C3061" w:rsidRPr="00E0525D">
        <w:rPr>
          <w:rFonts w:cs="Times New Roman" w:hint="eastAsia"/>
          <w:color w:val="0000CC"/>
          <w:kern w:val="0"/>
          <w:szCs w:val="24"/>
        </w:rPr>
        <w:t>Ecoinvent</w:t>
      </w:r>
      <w:proofErr w:type="spellEnd"/>
      <w:r w:rsidR="008C3061" w:rsidRPr="00E0525D">
        <w:rPr>
          <w:rFonts w:cs="Times New Roman" w:hint="eastAsia"/>
          <w:color w:val="0000CC"/>
          <w:kern w:val="0"/>
          <w:szCs w:val="24"/>
        </w:rPr>
        <w:t xml:space="preserve"> 3</w:t>
      </w:r>
      <w:r w:rsidRPr="00E0525D">
        <w:rPr>
          <w:rFonts w:cs="Times New Roman"/>
          <w:kern w:val="0"/>
          <w:position w:val="-2"/>
          <w:szCs w:val="24"/>
        </w:rPr>
        <w:t>資料庫找出適合之係數。</w:t>
      </w:r>
    </w:p>
    <w:bookmarkEnd w:id="114"/>
    <w:p w14:paraId="67929E6C" w14:textId="77777777" w:rsidR="00420600" w:rsidRPr="00E0525D" w:rsidRDefault="00420600" w:rsidP="00420600">
      <w:pPr>
        <w:pStyle w:val="a9"/>
        <w:numPr>
          <w:ilvl w:val="0"/>
          <w:numId w:val="19"/>
        </w:numPr>
        <w:spacing w:line="276" w:lineRule="auto"/>
        <w:ind w:leftChars="0"/>
        <w:jc w:val="both"/>
        <w:rPr>
          <w:rFonts w:cs="Times New Roman"/>
          <w:kern w:val="0"/>
          <w:position w:val="-2"/>
          <w:szCs w:val="24"/>
        </w:rPr>
      </w:pPr>
      <w:r w:rsidRPr="00E0525D">
        <w:rPr>
          <w:rFonts w:cs="Times New Roman"/>
          <w:kern w:val="0"/>
          <w:position w:val="-2"/>
          <w:szCs w:val="24"/>
        </w:rPr>
        <w:t>輔助原物料、包材等係數引用</w:t>
      </w:r>
    </w:p>
    <w:p w14:paraId="578251EF" w14:textId="737FC4B9" w:rsidR="00D02589" w:rsidRPr="00E0525D" w:rsidRDefault="00420600" w:rsidP="00D02589">
      <w:pPr>
        <w:pStyle w:val="a9"/>
        <w:numPr>
          <w:ilvl w:val="1"/>
          <w:numId w:val="19"/>
        </w:numPr>
        <w:spacing w:line="276" w:lineRule="auto"/>
        <w:ind w:leftChars="0"/>
        <w:jc w:val="both"/>
        <w:rPr>
          <w:rFonts w:cs="Times New Roman"/>
          <w:kern w:val="0"/>
          <w:position w:val="-2"/>
          <w:szCs w:val="24"/>
        </w:rPr>
      </w:pPr>
      <w:r w:rsidRPr="00E0525D">
        <w:rPr>
          <w:rFonts w:cs="Times New Roman"/>
          <w:kern w:val="0"/>
          <w:position w:val="-2"/>
          <w:szCs w:val="24"/>
        </w:rPr>
        <w:t>依據原物料及輔助料組成、濃度、比例與成分，於</w:t>
      </w:r>
      <w:r w:rsidR="00C312E8" w:rsidRPr="00E0525D">
        <w:rPr>
          <w:rFonts w:cs="Times New Roman" w:hint="eastAsia"/>
          <w:color w:val="0000CC"/>
          <w:kern w:val="0"/>
          <w:szCs w:val="24"/>
        </w:rPr>
        <w:t>產品碳足跡資訊網</w:t>
      </w:r>
      <w:r w:rsidR="00C312E8" w:rsidRPr="00E0525D">
        <w:rPr>
          <w:rFonts w:cs="Times New Roman"/>
          <w:color w:val="0000CC"/>
          <w:kern w:val="0"/>
          <w:szCs w:val="24"/>
        </w:rPr>
        <w:t>資料庫</w:t>
      </w:r>
      <w:r w:rsidR="00C312E8" w:rsidRPr="001E5DA2">
        <w:rPr>
          <w:rFonts w:cs="Times New Roman"/>
          <w:color w:val="0000CC"/>
          <w:kern w:val="0"/>
          <w:szCs w:val="24"/>
        </w:rPr>
        <w:t>TWEPA</w:t>
      </w:r>
      <w:r w:rsidR="00C312E8">
        <w:rPr>
          <w:rFonts w:cs="Times New Roman" w:hint="eastAsia"/>
          <w:kern w:val="0"/>
          <w:szCs w:val="24"/>
        </w:rPr>
        <w:t>及</w:t>
      </w:r>
      <w:proofErr w:type="spellStart"/>
      <w:r w:rsidR="008C3061" w:rsidRPr="00E0525D">
        <w:rPr>
          <w:rFonts w:cs="Times New Roman" w:hint="eastAsia"/>
          <w:color w:val="0000CC"/>
          <w:kern w:val="0"/>
          <w:szCs w:val="24"/>
        </w:rPr>
        <w:t>Ecoinvent</w:t>
      </w:r>
      <w:proofErr w:type="spellEnd"/>
      <w:r w:rsidR="008C3061" w:rsidRPr="00E0525D">
        <w:rPr>
          <w:rFonts w:cs="Times New Roman" w:hint="eastAsia"/>
          <w:color w:val="0000CC"/>
          <w:kern w:val="0"/>
          <w:szCs w:val="24"/>
        </w:rPr>
        <w:t xml:space="preserve"> 3</w:t>
      </w:r>
      <w:r w:rsidRPr="00E0525D">
        <w:rPr>
          <w:rFonts w:cs="Times New Roman"/>
          <w:kern w:val="0"/>
          <w:position w:val="-2"/>
          <w:szCs w:val="24"/>
        </w:rPr>
        <w:t>資料庫找出適合之係數。</w:t>
      </w:r>
    </w:p>
    <w:p w14:paraId="3B9E250F" w14:textId="23F5DD1E" w:rsidR="00420600" w:rsidRPr="00E0525D" w:rsidRDefault="00420600" w:rsidP="004F479F">
      <w:pPr>
        <w:pStyle w:val="a9"/>
        <w:numPr>
          <w:ilvl w:val="1"/>
          <w:numId w:val="19"/>
        </w:numPr>
        <w:spacing w:line="276" w:lineRule="auto"/>
        <w:ind w:leftChars="0"/>
        <w:jc w:val="both"/>
        <w:rPr>
          <w:rFonts w:cs="Times New Roman"/>
          <w:kern w:val="0"/>
          <w:position w:val="-2"/>
          <w:szCs w:val="24"/>
        </w:rPr>
      </w:pPr>
      <w:r w:rsidRPr="00E0525D">
        <w:rPr>
          <w:rFonts w:cs="Times New Roman" w:hint="eastAsia"/>
          <w:kern w:val="0"/>
          <w:position w:val="-2"/>
          <w:szCs w:val="24"/>
        </w:rPr>
        <w:t>部分包材</w:t>
      </w:r>
      <w:r w:rsidRPr="00E0525D">
        <w:rPr>
          <w:rFonts w:cs="Times New Roman" w:hint="eastAsia"/>
          <w:kern w:val="0"/>
          <w:position w:val="-2"/>
          <w:szCs w:val="24"/>
        </w:rPr>
        <w:t>(</w:t>
      </w:r>
      <w:r w:rsidRPr="00E0525D">
        <w:rPr>
          <w:rFonts w:cs="Times New Roman" w:hint="eastAsia"/>
          <w:kern w:val="0"/>
          <w:position w:val="-2"/>
          <w:szCs w:val="24"/>
        </w:rPr>
        <w:t>如膠帶</w:t>
      </w:r>
      <w:r w:rsidRPr="00E0525D">
        <w:rPr>
          <w:rFonts w:cs="Times New Roman" w:hint="eastAsia"/>
          <w:kern w:val="0"/>
          <w:position w:val="-2"/>
          <w:szCs w:val="24"/>
        </w:rPr>
        <w:t>)</w:t>
      </w:r>
      <w:r w:rsidRPr="00E0525D">
        <w:rPr>
          <w:rFonts w:cs="Times New Roman" w:hint="eastAsia"/>
          <w:kern w:val="0"/>
          <w:position w:val="-2"/>
          <w:szCs w:val="24"/>
        </w:rPr>
        <w:t>採用</w:t>
      </w:r>
      <w:r w:rsidR="005265EC" w:rsidRPr="00E0525D">
        <w:rPr>
          <w:rFonts w:cs="Times New Roman" w:hint="eastAsia"/>
          <w:color w:val="0000CC"/>
          <w:kern w:val="0"/>
          <w:szCs w:val="24"/>
        </w:rPr>
        <w:t>產品碳足跡資訊網</w:t>
      </w:r>
      <w:r w:rsidR="005265EC" w:rsidRPr="00E0525D">
        <w:rPr>
          <w:rFonts w:cs="Times New Roman"/>
          <w:color w:val="0000CC"/>
          <w:kern w:val="0"/>
          <w:szCs w:val="24"/>
        </w:rPr>
        <w:t>資料庫</w:t>
      </w:r>
      <w:r w:rsidR="005265EC" w:rsidRPr="001E5DA2">
        <w:rPr>
          <w:rFonts w:cs="Times New Roman"/>
          <w:color w:val="0000CC"/>
          <w:kern w:val="0"/>
          <w:szCs w:val="24"/>
        </w:rPr>
        <w:t>TWEPA</w:t>
      </w:r>
      <w:r w:rsidR="00593003" w:rsidRPr="00E0525D">
        <w:rPr>
          <w:rFonts w:cs="Times New Roman" w:hint="eastAsia"/>
          <w:kern w:val="0"/>
          <w:position w:val="-2"/>
          <w:szCs w:val="24"/>
        </w:rPr>
        <w:t>之係數</w:t>
      </w:r>
      <w:r w:rsidRPr="00E0525D">
        <w:rPr>
          <w:rFonts w:cs="Times New Roman" w:hint="eastAsia"/>
          <w:kern w:val="0"/>
          <w:position w:val="-2"/>
          <w:szCs w:val="24"/>
        </w:rPr>
        <w:t>。</w:t>
      </w:r>
    </w:p>
    <w:bookmarkEnd w:id="112"/>
    <w:bookmarkEnd w:id="113"/>
    <w:p w14:paraId="58C10789" w14:textId="449C9958" w:rsidR="00D02589" w:rsidRPr="00E0525D" w:rsidRDefault="00420600" w:rsidP="00D02589">
      <w:pPr>
        <w:pStyle w:val="a9"/>
        <w:numPr>
          <w:ilvl w:val="0"/>
          <w:numId w:val="19"/>
        </w:numPr>
        <w:spacing w:line="276" w:lineRule="auto"/>
        <w:ind w:leftChars="0"/>
        <w:jc w:val="both"/>
        <w:rPr>
          <w:rFonts w:cs="Times New Roman"/>
          <w:kern w:val="0"/>
          <w:position w:val="-2"/>
          <w:szCs w:val="24"/>
        </w:rPr>
      </w:pPr>
      <w:r w:rsidRPr="00E0525D">
        <w:rPr>
          <w:rFonts w:cs="Times New Roman"/>
          <w:kern w:val="0"/>
          <w:position w:val="-2"/>
          <w:szCs w:val="24"/>
        </w:rPr>
        <w:t>廢棄物的係數引用</w:t>
      </w:r>
    </w:p>
    <w:p w14:paraId="46B3A999" w14:textId="11283CC3" w:rsidR="00D02589" w:rsidRDefault="00D02589" w:rsidP="00D02589">
      <w:pPr>
        <w:pStyle w:val="a9"/>
        <w:numPr>
          <w:ilvl w:val="0"/>
          <w:numId w:val="40"/>
        </w:numPr>
        <w:spacing w:line="276" w:lineRule="auto"/>
        <w:ind w:leftChars="0"/>
        <w:jc w:val="both"/>
        <w:rPr>
          <w:rFonts w:cs="Times New Roman"/>
          <w:kern w:val="0"/>
          <w:position w:val="-2"/>
          <w:szCs w:val="24"/>
        </w:rPr>
      </w:pPr>
      <w:r w:rsidRPr="00E0525D">
        <w:rPr>
          <w:rFonts w:cs="Times New Roman"/>
          <w:kern w:val="0"/>
          <w:position w:val="-2"/>
          <w:szCs w:val="24"/>
        </w:rPr>
        <w:t>依據智邦科技所排放的廢棄物之處理辦法，</w:t>
      </w:r>
      <w:r w:rsidR="00C312E8" w:rsidRPr="00E0525D">
        <w:rPr>
          <w:rFonts w:cs="Times New Roman" w:hint="eastAsia"/>
          <w:kern w:val="0"/>
          <w:position w:val="-2"/>
          <w:szCs w:val="24"/>
        </w:rPr>
        <w:t>採用</w:t>
      </w:r>
      <w:r w:rsidR="00C312E8" w:rsidRPr="00E0525D">
        <w:rPr>
          <w:rFonts w:cs="Times New Roman" w:hint="eastAsia"/>
          <w:color w:val="0000CC"/>
          <w:kern w:val="0"/>
          <w:szCs w:val="24"/>
        </w:rPr>
        <w:t>產品碳足跡資訊網</w:t>
      </w:r>
      <w:r w:rsidR="00C312E8" w:rsidRPr="00E0525D">
        <w:rPr>
          <w:rFonts w:cs="Times New Roman"/>
          <w:color w:val="0000CC"/>
          <w:kern w:val="0"/>
          <w:szCs w:val="24"/>
        </w:rPr>
        <w:t>資料庫</w:t>
      </w:r>
      <w:r w:rsidR="00C312E8" w:rsidRPr="001E5DA2">
        <w:rPr>
          <w:rFonts w:cs="Times New Roman"/>
          <w:color w:val="0000CC"/>
          <w:kern w:val="0"/>
          <w:szCs w:val="24"/>
        </w:rPr>
        <w:t>TWEPA</w:t>
      </w:r>
      <w:r w:rsidR="00C312E8">
        <w:rPr>
          <w:rFonts w:cs="Times New Roman" w:hint="eastAsia"/>
          <w:kern w:val="0"/>
          <w:szCs w:val="24"/>
        </w:rPr>
        <w:t>及</w:t>
      </w:r>
      <w:proofErr w:type="spellStart"/>
      <w:r w:rsidR="00C312E8" w:rsidRPr="00E0525D">
        <w:rPr>
          <w:rFonts w:cs="Times New Roman" w:hint="eastAsia"/>
          <w:color w:val="0000CC"/>
          <w:kern w:val="0"/>
          <w:szCs w:val="24"/>
        </w:rPr>
        <w:t>Ecoinvent</w:t>
      </w:r>
      <w:proofErr w:type="spellEnd"/>
      <w:r w:rsidR="00C312E8" w:rsidRPr="00E0525D">
        <w:rPr>
          <w:rFonts w:cs="Times New Roman" w:hint="eastAsia"/>
          <w:color w:val="0000CC"/>
          <w:kern w:val="0"/>
          <w:szCs w:val="24"/>
        </w:rPr>
        <w:t xml:space="preserve"> 3</w:t>
      </w:r>
      <w:r w:rsidR="00C312E8" w:rsidRPr="00E0525D">
        <w:rPr>
          <w:rFonts w:cs="Times New Roman" w:hint="eastAsia"/>
          <w:kern w:val="0"/>
          <w:position w:val="-2"/>
          <w:szCs w:val="24"/>
        </w:rPr>
        <w:t>資料庫</w:t>
      </w:r>
      <w:r w:rsidR="00C312E8" w:rsidRPr="00E0525D">
        <w:rPr>
          <w:rFonts w:cs="Times New Roman"/>
          <w:kern w:val="0"/>
          <w:position w:val="-2"/>
          <w:szCs w:val="24"/>
        </w:rPr>
        <w:t>找出適合</w:t>
      </w:r>
      <w:r w:rsidR="00C312E8" w:rsidRPr="00E0525D">
        <w:rPr>
          <w:rFonts w:cs="Times New Roman" w:hint="eastAsia"/>
          <w:kern w:val="0"/>
          <w:position w:val="-2"/>
          <w:szCs w:val="24"/>
        </w:rPr>
        <w:t>之係數。</w:t>
      </w:r>
    </w:p>
    <w:p w14:paraId="4FAFB28C" w14:textId="35561027" w:rsidR="00FB3363" w:rsidRPr="00E0525D" w:rsidRDefault="00530ADD" w:rsidP="00D02589">
      <w:pPr>
        <w:pStyle w:val="a9"/>
        <w:numPr>
          <w:ilvl w:val="0"/>
          <w:numId w:val="40"/>
        </w:numPr>
        <w:spacing w:line="276" w:lineRule="auto"/>
        <w:ind w:leftChars="0"/>
        <w:jc w:val="both"/>
        <w:rPr>
          <w:rFonts w:cs="Times New Roman"/>
          <w:kern w:val="0"/>
          <w:position w:val="-2"/>
          <w:szCs w:val="24"/>
        </w:rPr>
      </w:pPr>
      <w:r>
        <w:rPr>
          <w:rFonts w:cs="Times New Roman" w:hint="eastAsia"/>
          <w:kern w:val="0"/>
          <w:position w:val="-2"/>
          <w:szCs w:val="24"/>
        </w:rPr>
        <w:t>依據</w:t>
      </w:r>
      <w:r w:rsidRPr="00B50989">
        <w:rPr>
          <w:rFonts w:cs="Times New Roman" w:hint="eastAsia"/>
          <w:color w:val="0000CC"/>
          <w:kern w:val="0"/>
          <w:szCs w:val="24"/>
        </w:rPr>
        <w:t>溫室氣體盤查登錄法制規範說明</w:t>
      </w:r>
      <w:r w:rsidRPr="00B50989">
        <w:rPr>
          <w:rFonts w:cs="Times New Roman" w:hint="eastAsia"/>
          <w:color w:val="0000CC"/>
          <w:kern w:val="0"/>
          <w:szCs w:val="24"/>
        </w:rPr>
        <w:t>-</w:t>
      </w:r>
      <w:r w:rsidRPr="00B50989">
        <w:rPr>
          <w:rFonts w:cs="Times New Roman" w:hint="eastAsia"/>
          <w:color w:val="0000CC"/>
          <w:kern w:val="0"/>
          <w:szCs w:val="24"/>
        </w:rPr>
        <w:t>環保署</w:t>
      </w:r>
      <w:r w:rsidRPr="00B50989">
        <w:rPr>
          <w:rFonts w:cs="Times New Roman" w:hint="eastAsia"/>
          <w:color w:val="0000CC"/>
          <w:kern w:val="0"/>
          <w:szCs w:val="24"/>
        </w:rPr>
        <w:t>-107.09</w:t>
      </w:r>
      <w:r>
        <w:rPr>
          <w:rFonts w:cs="Times New Roman" w:hint="eastAsia"/>
          <w:kern w:val="0"/>
          <w:position w:val="-2"/>
          <w:szCs w:val="24"/>
        </w:rPr>
        <w:t>採用</w:t>
      </w:r>
      <w:r w:rsidR="00FB3363">
        <w:rPr>
          <w:rFonts w:cs="Times New Roman" w:hint="eastAsia"/>
          <w:kern w:val="0"/>
          <w:position w:val="-2"/>
          <w:szCs w:val="24"/>
        </w:rPr>
        <w:t>化糞池</w:t>
      </w:r>
      <w:r w:rsidR="00B50989">
        <w:rPr>
          <w:rFonts w:cs="Times New Roman" w:hint="eastAsia"/>
          <w:kern w:val="0"/>
          <w:position w:val="-2"/>
          <w:szCs w:val="24"/>
        </w:rPr>
        <w:t>之係數。</w:t>
      </w:r>
    </w:p>
    <w:p w14:paraId="25224D8A" w14:textId="2F6195D2" w:rsidR="00D02589" w:rsidRPr="00E0525D" w:rsidRDefault="00D02589" w:rsidP="00D02589">
      <w:pPr>
        <w:pStyle w:val="a9"/>
        <w:numPr>
          <w:ilvl w:val="0"/>
          <w:numId w:val="19"/>
        </w:numPr>
        <w:ind w:leftChars="0"/>
        <w:rPr>
          <w:rFonts w:cs="Times New Roman"/>
          <w:kern w:val="0"/>
          <w:position w:val="-2"/>
          <w:szCs w:val="24"/>
        </w:rPr>
      </w:pPr>
      <w:r w:rsidRPr="00E0525D">
        <w:rPr>
          <w:rFonts w:cs="Times New Roman" w:hint="eastAsia"/>
          <w:kern w:val="0"/>
          <w:position w:val="-2"/>
          <w:szCs w:val="24"/>
        </w:rPr>
        <w:t>配送銷售的係數引用</w:t>
      </w:r>
    </w:p>
    <w:p w14:paraId="4DBD6963" w14:textId="43E57471" w:rsidR="0089379E" w:rsidRPr="00E0525D" w:rsidRDefault="0089379E" w:rsidP="0089379E">
      <w:pPr>
        <w:pStyle w:val="a9"/>
        <w:numPr>
          <w:ilvl w:val="1"/>
          <w:numId w:val="19"/>
        </w:numPr>
        <w:spacing w:line="276" w:lineRule="auto"/>
        <w:ind w:leftChars="0"/>
        <w:jc w:val="both"/>
        <w:rPr>
          <w:rFonts w:cs="Times New Roman"/>
          <w:kern w:val="0"/>
          <w:position w:val="-2"/>
          <w:szCs w:val="24"/>
        </w:rPr>
      </w:pPr>
      <w:r w:rsidRPr="00E0525D">
        <w:rPr>
          <w:rFonts w:cs="Times New Roman"/>
          <w:kern w:val="0"/>
          <w:position w:val="-2"/>
          <w:szCs w:val="24"/>
        </w:rPr>
        <w:t>依據運輸車輛類型於</w:t>
      </w:r>
      <w:r w:rsidR="00240B13" w:rsidRPr="00E0525D">
        <w:rPr>
          <w:rFonts w:cs="Times New Roman" w:hint="eastAsia"/>
          <w:color w:val="0000CC"/>
          <w:kern w:val="0"/>
          <w:szCs w:val="24"/>
        </w:rPr>
        <w:t>產品碳足跡資訊網</w:t>
      </w:r>
      <w:r w:rsidR="00240B13" w:rsidRPr="00E0525D">
        <w:rPr>
          <w:rFonts w:cs="Times New Roman"/>
          <w:color w:val="0000CC"/>
          <w:kern w:val="0"/>
          <w:szCs w:val="24"/>
        </w:rPr>
        <w:t>資料庫</w:t>
      </w:r>
      <w:r w:rsidR="00240B13" w:rsidRPr="001E5DA2">
        <w:rPr>
          <w:rFonts w:cs="Times New Roman"/>
          <w:color w:val="0000CC"/>
          <w:kern w:val="0"/>
          <w:szCs w:val="24"/>
        </w:rPr>
        <w:t>TWEPA</w:t>
      </w:r>
      <w:r w:rsidR="00240B13">
        <w:rPr>
          <w:rFonts w:cs="Times New Roman" w:hint="eastAsia"/>
          <w:kern w:val="0"/>
          <w:szCs w:val="24"/>
        </w:rPr>
        <w:t>及</w:t>
      </w:r>
      <w:proofErr w:type="spellStart"/>
      <w:r w:rsidR="008C3061" w:rsidRPr="00E0525D">
        <w:rPr>
          <w:rFonts w:cs="Times New Roman" w:hint="eastAsia"/>
          <w:color w:val="0000CC"/>
          <w:kern w:val="0"/>
          <w:szCs w:val="24"/>
        </w:rPr>
        <w:t>Ecoinvent</w:t>
      </w:r>
      <w:proofErr w:type="spellEnd"/>
      <w:r w:rsidR="008C3061" w:rsidRPr="00E0525D">
        <w:rPr>
          <w:rFonts w:cs="Times New Roman" w:hint="eastAsia"/>
          <w:color w:val="0000CC"/>
          <w:kern w:val="0"/>
          <w:szCs w:val="24"/>
        </w:rPr>
        <w:t xml:space="preserve"> 3</w:t>
      </w:r>
      <w:r w:rsidRPr="00E0525D">
        <w:rPr>
          <w:rFonts w:cs="Times New Roman"/>
          <w:kern w:val="0"/>
          <w:position w:val="-2"/>
          <w:szCs w:val="24"/>
        </w:rPr>
        <w:t>資料庫找出適合之係數。</w:t>
      </w:r>
    </w:p>
    <w:p w14:paraId="0A99B594" w14:textId="4AB2A6F3" w:rsidR="00D02589" w:rsidRPr="00E0525D" w:rsidRDefault="00D02589" w:rsidP="00D02589">
      <w:pPr>
        <w:pStyle w:val="a9"/>
        <w:numPr>
          <w:ilvl w:val="0"/>
          <w:numId w:val="19"/>
        </w:numPr>
        <w:ind w:leftChars="0"/>
        <w:rPr>
          <w:rFonts w:cs="Times New Roman"/>
          <w:kern w:val="0"/>
          <w:position w:val="-2"/>
          <w:szCs w:val="24"/>
        </w:rPr>
      </w:pPr>
      <w:r w:rsidRPr="00E0525D">
        <w:rPr>
          <w:rFonts w:cs="Times New Roman" w:hint="eastAsia"/>
          <w:kern w:val="0"/>
          <w:position w:val="-2"/>
          <w:szCs w:val="24"/>
        </w:rPr>
        <w:t>消費者使用的係數引用</w:t>
      </w:r>
    </w:p>
    <w:p w14:paraId="32A00A5A" w14:textId="1401F9A5" w:rsidR="0082306D" w:rsidRPr="00E0525D" w:rsidRDefault="0082306D" w:rsidP="0082306D">
      <w:pPr>
        <w:pStyle w:val="a9"/>
        <w:numPr>
          <w:ilvl w:val="0"/>
          <w:numId w:val="45"/>
        </w:numPr>
        <w:ind w:leftChars="0"/>
        <w:rPr>
          <w:rFonts w:cs="Times New Roman"/>
          <w:kern w:val="0"/>
          <w:position w:val="-2"/>
          <w:szCs w:val="24"/>
        </w:rPr>
      </w:pPr>
      <w:r w:rsidRPr="00E0525D">
        <w:rPr>
          <w:rFonts w:cs="Times New Roman"/>
          <w:kern w:val="0"/>
          <w:position w:val="-2"/>
          <w:szCs w:val="24"/>
        </w:rPr>
        <w:t>依據</w:t>
      </w:r>
      <w:r w:rsidRPr="00E0525D">
        <w:rPr>
          <w:rFonts w:cs="Times New Roman" w:hint="eastAsia"/>
          <w:kern w:val="0"/>
          <w:position w:val="-2"/>
          <w:szCs w:val="24"/>
        </w:rPr>
        <w:t>假設情境使用電力</w:t>
      </w:r>
      <w:r w:rsidRPr="00E0525D">
        <w:rPr>
          <w:rFonts w:cs="Times New Roman"/>
          <w:kern w:val="0"/>
          <w:position w:val="-2"/>
          <w:szCs w:val="24"/>
        </w:rPr>
        <w:t>，</w:t>
      </w:r>
      <w:r w:rsidR="00C312E8">
        <w:rPr>
          <w:rFonts w:cs="Times New Roman" w:hint="eastAsia"/>
          <w:kern w:val="0"/>
          <w:position w:val="-2"/>
          <w:szCs w:val="24"/>
        </w:rPr>
        <w:t>優先</w:t>
      </w:r>
      <w:r w:rsidR="00C312E8" w:rsidRPr="00E0525D">
        <w:rPr>
          <w:rFonts w:cs="Times New Roman" w:hint="eastAsia"/>
          <w:kern w:val="0"/>
          <w:position w:val="-2"/>
          <w:szCs w:val="24"/>
        </w:rPr>
        <w:t>採用</w:t>
      </w:r>
      <w:r w:rsidR="00C312E8" w:rsidRPr="00E0525D">
        <w:rPr>
          <w:rFonts w:cs="Times New Roman" w:hint="eastAsia"/>
          <w:color w:val="0000CC"/>
          <w:kern w:val="0"/>
          <w:szCs w:val="24"/>
        </w:rPr>
        <w:t>產品碳足跡資訊網</w:t>
      </w:r>
      <w:r w:rsidR="00C312E8" w:rsidRPr="00E0525D">
        <w:rPr>
          <w:rFonts w:cs="Times New Roman"/>
          <w:color w:val="0000CC"/>
          <w:kern w:val="0"/>
          <w:szCs w:val="24"/>
        </w:rPr>
        <w:t>資料庫</w:t>
      </w:r>
      <w:r w:rsidR="00C312E8" w:rsidRPr="001E5DA2">
        <w:rPr>
          <w:rFonts w:cs="Times New Roman"/>
          <w:color w:val="0000CC"/>
          <w:kern w:val="0"/>
          <w:szCs w:val="24"/>
        </w:rPr>
        <w:t>TWEPA</w:t>
      </w:r>
      <w:r w:rsidR="00C312E8" w:rsidRPr="000E1D15">
        <w:rPr>
          <w:rFonts w:cs="Times New Roman" w:hint="eastAsia"/>
          <w:kern w:val="0"/>
          <w:szCs w:val="24"/>
        </w:rPr>
        <w:t>再以</w:t>
      </w:r>
      <w:proofErr w:type="spellStart"/>
      <w:r w:rsidR="00C312E8" w:rsidRPr="00E0525D">
        <w:rPr>
          <w:rFonts w:cs="Times New Roman" w:hint="eastAsia"/>
          <w:color w:val="0000CC"/>
          <w:kern w:val="0"/>
          <w:szCs w:val="24"/>
        </w:rPr>
        <w:t>Ecoinvent</w:t>
      </w:r>
      <w:proofErr w:type="spellEnd"/>
      <w:r w:rsidR="00C312E8" w:rsidRPr="00E0525D">
        <w:rPr>
          <w:rFonts w:cs="Times New Roman" w:hint="eastAsia"/>
          <w:color w:val="0000CC"/>
          <w:kern w:val="0"/>
          <w:szCs w:val="24"/>
        </w:rPr>
        <w:t xml:space="preserve"> 3</w:t>
      </w:r>
      <w:r w:rsidR="00C312E8" w:rsidRPr="00E0525D">
        <w:rPr>
          <w:rFonts w:cs="Times New Roman" w:hint="eastAsia"/>
          <w:kern w:val="0"/>
          <w:position w:val="-2"/>
          <w:szCs w:val="24"/>
        </w:rPr>
        <w:t>資料庫</w:t>
      </w:r>
      <w:r w:rsidR="00C312E8" w:rsidRPr="00E0525D">
        <w:rPr>
          <w:rFonts w:cs="Times New Roman"/>
          <w:kern w:val="0"/>
          <w:position w:val="-2"/>
          <w:szCs w:val="24"/>
        </w:rPr>
        <w:t>找出適合</w:t>
      </w:r>
      <w:r w:rsidR="00C312E8" w:rsidRPr="00E0525D">
        <w:rPr>
          <w:rFonts w:cs="Times New Roman" w:hint="eastAsia"/>
          <w:kern w:val="0"/>
          <w:position w:val="-2"/>
          <w:szCs w:val="24"/>
        </w:rPr>
        <w:t>之係數。</w:t>
      </w:r>
    </w:p>
    <w:p w14:paraId="0CE28080" w14:textId="4FA14167" w:rsidR="0082306D" w:rsidRPr="00E0525D" w:rsidRDefault="0082306D" w:rsidP="0082306D">
      <w:pPr>
        <w:pStyle w:val="a9"/>
        <w:numPr>
          <w:ilvl w:val="0"/>
          <w:numId w:val="19"/>
        </w:numPr>
        <w:ind w:leftChars="0"/>
        <w:rPr>
          <w:rFonts w:cs="Times New Roman"/>
          <w:kern w:val="0"/>
          <w:position w:val="-2"/>
          <w:szCs w:val="24"/>
        </w:rPr>
      </w:pPr>
      <w:r w:rsidRPr="00E0525D">
        <w:rPr>
          <w:rFonts w:cs="Times New Roman" w:hint="eastAsia"/>
          <w:kern w:val="0"/>
          <w:position w:val="-2"/>
          <w:szCs w:val="24"/>
        </w:rPr>
        <w:t>最終廢棄處置的係數引用</w:t>
      </w:r>
    </w:p>
    <w:p w14:paraId="75E8A3A3" w14:textId="5660B01F" w:rsidR="0082306D" w:rsidRPr="0089379E" w:rsidRDefault="0082306D" w:rsidP="0082306D">
      <w:pPr>
        <w:pStyle w:val="a9"/>
        <w:numPr>
          <w:ilvl w:val="0"/>
          <w:numId w:val="46"/>
        </w:numPr>
        <w:spacing w:line="276" w:lineRule="auto"/>
        <w:ind w:leftChars="0"/>
        <w:jc w:val="both"/>
        <w:rPr>
          <w:rFonts w:cs="Times New Roman"/>
          <w:kern w:val="0"/>
          <w:position w:val="-2"/>
          <w:sz w:val="26"/>
          <w:szCs w:val="26"/>
        </w:rPr>
      </w:pPr>
      <w:r w:rsidRPr="00E0525D">
        <w:rPr>
          <w:rFonts w:cs="Times New Roman" w:hint="eastAsia"/>
          <w:kern w:val="0"/>
          <w:position w:val="-2"/>
          <w:szCs w:val="24"/>
        </w:rPr>
        <w:t>依據</w:t>
      </w:r>
      <w:r w:rsidR="00E22F24" w:rsidRPr="00E0525D">
        <w:rPr>
          <w:rFonts w:cs="Times New Roman" w:hint="eastAsia"/>
          <w:kern w:val="0"/>
          <w:position w:val="-2"/>
          <w:szCs w:val="24"/>
        </w:rPr>
        <w:t>假設情境</w:t>
      </w:r>
      <w:r w:rsidRPr="00E0525D">
        <w:rPr>
          <w:rFonts w:cs="Times New Roman" w:hint="eastAsia"/>
          <w:kern w:val="0"/>
          <w:position w:val="-2"/>
          <w:szCs w:val="24"/>
        </w:rPr>
        <w:t>最終廢棄處置之處理辦法，</w:t>
      </w:r>
      <w:r w:rsidR="00C312E8">
        <w:rPr>
          <w:rFonts w:cs="Times New Roman" w:hint="eastAsia"/>
          <w:kern w:val="0"/>
          <w:position w:val="-2"/>
          <w:szCs w:val="24"/>
        </w:rPr>
        <w:t>優先</w:t>
      </w:r>
      <w:r w:rsidRPr="00E0525D">
        <w:rPr>
          <w:rFonts w:cs="Times New Roman" w:hint="eastAsia"/>
          <w:kern w:val="0"/>
          <w:position w:val="-2"/>
          <w:szCs w:val="24"/>
        </w:rPr>
        <w:t>採用</w:t>
      </w:r>
      <w:r w:rsidR="00C312E8" w:rsidRPr="00E0525D">
        <w:rPr>
          <w:rFonts w:cs="Times New Roman" w:hint="eastAsia"/>
          <w:color w:val="0000CC"/>
          <w:kern w:val="0"/>
          <w:szCs w:val="24"/>
        </w:rPr>
        <w:t>產品碳足跡資訊網</w:t>
      </w:r>
      <w:r w:rsidR="00C312E8" w:rsidRPr="00E0525D">
        <w:rPr>
          <w:rFonts w:cs="Times New Roman"/>
          <w:color w:val="0000CC"/>
          <w:kern w:val="0"/>
          <w:szCs w:val="24"/>
        </w:rPr>
        <w:t>資料庫</w:t>
      </w:r>
      <w:r w:rsidR="00C312E8" w:rsidRPr="001E5DA2">
        <w:rPr>
          <w:rFonts w:cs="Times New Roman"/>
          <w:color w:val="0000CC"/>
          <w:kern w:val="0"/>
          <w:szCs w:val="24"/>
        </w:rPr>
        <w:t>TWEPA</w:t>
      </w:r>
      <w:r w:rsidR="00C312E8" w:rsidRPr="006E5DB3">
        <w:rPr>
          <w:rFonts w:cs="Times New Roman" w:hint="eastAsia"/>
          <w:kern w:val="0"/>
          <w:szCs w:val="24"/>
        </w:rPr>
        <w:t>再以</w:t>
      </w:r>
      <w:proofErr w:type="spellStart"/>
      <w:r w:rsidR="008C3061" w:rsidRPr="00E0525D">
        <w:rPr>
          <w:rFonts w:cs="Times New Roman" w:hint="eastAsia"/>
          <w:color w:val="0000CC"/>
          <w:kern w:val="0"/>
          <w:szCs w:val="24"/>
        </w:rPr>
        <w:t>Ecoinvent</w:t>
      </w:r>
      <w:proofErr w:type="spellEnd"/>
      <w:r w:rsidR="008C3061" w:rsidRPr="00E0525D">
        <w:rPr>
          <w:rFonts w:cs="Times New Roman" w:hint="eastAsia"/>
          <w:color w:val="0000CC"/>
          <w:kern w:val="0"/>
          <w:szCs w:val="24"/>
        </w:rPr>
        <w:t xml:space="preserve"> 3</w:t>
      </w:r>
      <w:r w:rsidRPr="00E0525D">
        <w:rPr>
          <w:rFonts w:cs="Times New Roman" w:hint="eastAsia"/>
          <w:kern w:val="0"/>
          <w:position w:val="-2"/>
          <w:szCs w:val="24"/>
        </w:rPr>
        <w:t>資料庫</w:t>
      </w:r>
      <w:r w:rsidRPr="00E0525D">
        <w:rPr>
          <w:rFonts w:cs="Times New Roman"/>
          <w:kern w:val="0"/>
          <w:position w:val="-2"/>
          <w:szCs w:val="24"/>
        </w:rPr>
        <w:t>找出適合</w:t>
      </w:r>
      <w:r w:rsidRPr="00E0525D">
        <w:rPr>
          <w:rFonts w:cs="Times New Roman" w:hint="eastAsia"/>
          <w:kern w:val="0"/>
          <w:position w:val="-2"/>
          <w:szCs w:val="24"/>
        </w:rPr>
        <w:t>之係數。</w:t>
      </w:r>
    </w:p>
    <w:bookmarkEnd w:id="103"/>
    <w:bookmarkEnd w:id="104"/>
    <w:p w14:paraId="652C4BDF" w14:textId="475E5D39" w:rsidR="00D52E18" w:rsidRPr="00692303" w:rsidRDefault="00302507">
      <w:pPr>
        <w:widowControl/>
        <w:rPr>
          <w:rFonts w:cs="Times New Roman"/>
          <w:kern w:val="0"/>
          <w:position w:val="-2"/>
          <w:sz w:val="26"/>
          <w:szCs w:val="26"/>
        </w:rPr>
      </w:pPr>
      <w:r>
        <w:rPr>
          <w:rFonts w:cs="Times New Roman"/>
          <w:kern w:val="0"/>
          <w:position w:val="-2"/>
          <w:sz w:val="26"/>
          <w:szCs w:val="26"/>
        </w:rPr>
        <w:br w:type="page"/>
      </w:r>
    </w:p>
    <w:p w14:paraId="4D1254D1" w14:textId="3C54C98B" w:rsidR="001A000E" w:rsidRPr="001A49A8" w:rsidRDefault="001A000E" w:rsidP="00BD4BC3">
      <w:pPr>
        <w:pStyle w:val="1"/>
        <w:spacing w:line="20" w:lineRule="atLeast"/>
        <w:rPr>
          <w:szCs w:val="36"/>
        </w:rPr>
      </w:pPr>
      <w:bookmarkStart w:id="115" w:name="_Toc513930204"/>
      <w:bookmarkStart w:id="116" w:name="_Toc514022221"/>
      <w:bookmarkStart w:id="117" w:name="_Toc514028978"/>
      <w:bookmarkStart w:id="118" w:name="_Toc197963308"/>
      <w:r w:rsidRPr="001A49A8">
        <w:rPr>
          <w:szCs w:val="36"/>
        </w:rPr>
        <w:lastRenderedPageBreak/>
        <w:t>第五章</w:t>
      </w:r>
      <w:r w:rsidR="00AF4FA7" w:rsidRPr="001A49A8">
        <w:rPr>
          <w:szCs w:val="36"/>
        </w:rPr>
        <w:tab/>
      </w:r>
      <w:r w:rsidR="00A96744" w:rsidRPr="001A49A8">
        <w:rPr>
          <w:szCs w:val="36"/>
        </w:rPr>
        <w:t>碳</w:t>
      </w:r>
      <w:r w:rsidRPr="001A49A8">
        <w:rPr>
          <w:szCs w:val="36"/>
        </w:rPr>
        <w:t>足跡評估結果闡釋</w:t>
      </w:r>
      <w:bookmarkEnd w:id="115"/>
      <w:bookmarkEnd w:id="116"/>
      <w:bookmarkEnd w:id="117"/>
      <w:bookmarkEnd w:id="118"/>
    </w:p>
    <w:p w14:paraId="3CC8F556" w14:textId="237BB9DE" w:rsidR="004E30ED" w:rsidRPr="006E5DB3" w:rsidRDefault="001A000E" w:rsidP="009837BF">
      <w:pPr>
        <w:pStyle w:val="a3"/>
        <w:spacing w:line="20" w:lineRule="atLeast"/>
        <w:jc w:val="left"/>
        <w:rPr>
          <w:rFonts w:ascii="Times New Roman" w:eastAsia="標楷體" w:hAnsi="Times New Roman"/>
        </w:rPr>
      </w:pPr>
      <w:bookmarkStart w:id="119" w:name="_Toc513930205"/>
      <w:bookmarkStart w:id="120" w:name="_Toc514022222"/>
      <w:bookmarkStart w:id="121" w:name="_Toc514028979"/>
      <w:bookmarkStart w:id="122" w:name="_Toc197963309"/>
      <w:r w:rsidRPr="00692303">
        <w:rPr>
          <w:rFonts w:ascii="Times New Roman" w:eastAsia="標楷體" w:hAnsi="Times New Roman"/>
        </w:rPr>
        <w:t>5.1</w:t>
      </w:r>
      <w:r w:rsidRPr="00692303">
        <w:rPr>
          <w:rFonts w:ascii="Times New Roman" w:eastAsia="標楷體" w:hAnsi="Times New Roman"/>
        </w:rPr>
        <w:t>生命週期闡釋的結果</w:t>
      </w:r>
      <w:r w:rsidRPr="00692303">
        <w:rPr>
          <w:rFonts w:ascii="Times New Roman" w:eastAsia="標楷體" w:hAnsi="Times New Roman"/>
        </w:rPr>
        <w:t>(</w:t>
      </w:r>
      <w:r w:rsidRPr="00692303">
        <w:rPr>
          <w:rFonts w:ascii="Times New Roman" w:eastAsia="標楷體" w:hAnsi="Times New Roman"/>
        </w:rPr>
        <w:t>各階段衝擊評估結果</w:t>
      </w:r>
      <w:r w:rsidRPr="00692303">
        <w:rPr>
          <w:rFonts w:ascii="Times New Roman" w:eastAsia="標楷體" w:hAnsi="Times New Roman"/>
        </w:rPr>
        <w:t>)</w:t>
      </w:r>
      <w:r w:rsidRPr="00692303">
        <w:rPr>
          <w:rFonts w:ascii="Times New Roman" w:eastAsia="標楷體" w:hAnsi="Times New Roman"/>
        </w:rPr>
        <w:t>說明</w:t>
      </w:r>
      <w:bookmarkEnd w:id="119"/>
      <w:bookmarkEnd w:id="120"/>
      <w:bookmarkEnd w:id="121"/>
      <w:bookmarkEnd w:id="122"/>
    </w:p>
    <w:p w14:paraId="15CCA843" w14:textId="443D879A" w:rsidR="0028067D" w:rsidRPr="00982048" w:rsidRDefault="00BB5B2F" w:rsidP="00680D17">
      <w:pPr>
        <w:spacing w:line="20" w:lineRule="atLeast"/>
        <w:jc w:val="both"/>
        <w:rPr>
          <w:rFonts w:cs="Times New Roman"/>
          <w:kern w:val="0"/>
          <w:position w:val="-2"/>
          <w:szCs w:val="26"/>
        </w:rPr>
      </w:pPr>
      <w:r>
        <w:rPr>
          <w:rFonts w:cs="Times New Roman" w:hint="eastAsia"/>
          <w:kern w:val="0"/>
          <w:position w:val="-2"/>
          <w:szCs w:val="26"/>
        </w:rPr>
        <w:t>依據</w:t>
      </w:r>
      <w:r w:rsidR="00D703A6" w:rsidRPr="00FD5268">
        <w:rPr>
          <w:rFonts w:cs="Times New Roman"/>
          <w:kern w:val="0"/>
          <w:position w:val="-2"/>
          <w:szCs w:val="26"/>
        </w:rPr>
        <w:t>五個階段的</w:t>
      </w:r>
      <w:r w:rsidR="00DA7624">
        <w:rPr>
          <w:rFonts w:cs="Times New Roman" w:hint="eastAsia"/>
          <w:kern w:val="0"/>
          <w:position w:val="-2"/>
          <w:szCs w:val="26"/>
        </w:rPr>
        <w:t>能源</w:t>
      </w:r>
      <w:r w:rsidR="00D766F8">
        <w:rPr>
          <w:rFonts w:cs="Times New Roman" w:hint="eastAsia"/>
          <w:kern w:val="0"/>
          <w:position w:val="-2"/>
          <w:szCs w:val="26"/>
        </w:rPr>
        <w:t>類別碳</w:t>
      </w:r>
      <w:r w:rsidR="00D703A6" w:rsidRPr="00FD5268">
        <w:rPr>
          <w:rFonts w:cs="Times New Roman"/>
          <w:kern w:val="0"/>
          <w:position w:val="-2"/>
          <w:szCs w:val="26"/>
        </w:rPr>
        <w:t>排放</w:t>
      </w:r>
      <w:r w:rsidR="00B9796A">
        <w:rPr>
          <w:rFonts w:cs="Times New Roman" w:hint="eastAsia"/>
          <w:kern w:val="0"/>
          <w:position w:val="-2"/>
          <w:szCs w:val="26"/>
        </w:rPr>
        <w:t>總</w:t>
      </w:r>
      <w:r w:rsidR="00D703A6" w:rsidRPr="00FD5268">
        <w:rPr>
          <w:rFonts w:cs="Times New Roman"/>
          <w:kern w:val="0"/>
          <w:position w:val="-2"/>
          <w:szCs w:val="26"/>
        </w:rPr>
        <w:t>比以</w:t>
      </w:r>
      <w:r w:rsidR="00F3330D" w:rsidRPr="00F3330D">
        <w:rPr>
          <w:rFonts w:cs="Times New Roman" w:hint="eastAsia"/>
          <w:kern w:val="0"/>
          <w:position w:val="-2"/>
          <w:szCs w:val="26"/>
          <w:highlight w:val="yellow"/>
        </w:rPr>
        <w:t>{</w:t>
      </w:r>
      <w:r w:rsidR="00F3330D" w:rsidRPr="00F3330D">
        <w:rPr>
          <w:rFonts w:cs="Times New Roman"/>
          <w:kern w:val="0"/>
          <w:position w:val="-2"/>
          <w:szCs w:val="26"/>
          <w:highlight w:val="yellow"/>
        </w:rPr>
        <w:t>{Carbon_stage_1}}</w:t>
      </w:r>
      <w:r w:rsidR="00D703A6" w:rsidRPr="00FD5268">
        <w:rPr>
          <w:rFonts w:cs="Times New Roman"/>
          <w:kern w:val="0"/>
          <w:position w:val="-2"/>
          <w:szCs w:val="26"/>
        </w:rPr>
        <w:t>占比</w:t>
      </w:r>
      <w:r w:rsidR="00F3330D" w:rsidRPr="00F3330D">
        <w:rPr>
          <w:rFonts w:cs="Times New Roman"/>
          <w:kern w:val="0"/>
          <w:position w:val="-2"/>
          <w:szCs w:val="26"/>
          <w:highlight w:val="yellow"/>
        </w:rPr>
        <w:t>{{Carbon_percentage_1}}</w:t>
      </w:r>
      <w:r w:rsidR="00D703A6" w:rsidRPr="00990BF4">
        <w:rPr>
          <w:rFonts w:cs="Times New Roman"/>
          <w:kern w:val="0"/>
          <w:position w:val="-2"/>
          <w:szCs w:val="26"/>
        </w:rPr>
        <w:t>最高，其次</w:t>
      </w:r>
      <w:r w:rsidR="00253321" w:rsidRPr="00990BF4">
        <w:rPr>
          <w:rFonts w:cs="Times New Roman"/>
          <w:kern w:val="0"/>
          <w:position w:val="-2"/>
          <w:szCs w:val="26"/>
        </w:rPr>
        <w:t>為</w:t>
      </w:r>
      <w:r w:rsidR="00996874" w:rsidRPr="00F90CDD">
        <w:rPr>
          <w:rFonts w:cs="Times New Roman" w:hint="eastAsia"/>
          <w:kern w:val="0"/>
          <w:position w:val="-2"/>
          <w:szCs w:val="26"/>
          <w:highlight w:val="yellow"/>
        </w:rPr>
        <w:t>{</w:t>
      </w:r>
      <w:r w:rsidR="00996874" w:rsidRPr="00F90CDD">
        <w:rPr>
          <w:rFonts w:cs="Times New Roman"/>
          <w:kern w:val="0"/>
          <w:position w:val="-2"/>
          <w:szCs w:val="26"/>
          <w:highlight w:val="yellow"/>
        </w:rPr>
        <w:t>{Carbon_stage_2}}</w:t>
      </w:r>
      <w:r w:rsidR="00996874">
        <w:rPr>
          <w:rFonts w:cs="Times New Roman"/>
          <w:kern w:val="0"/>
          <w:position w:val="-2"/>
          <w:szCs w:val="26"/>
        </w:rPr>
        <w:t>(</w:t>
      </w:r>
      <w:r w:rsidR="00996874" w:rsidRPr="00F90CDD">
        <w:rPr>
          <w:rFonts w:cs="Times New Roman"/>
          <w:kern w:val="0"/>
          <w:position w:val="-2"/>
          <w:szCs w:val="26"/>
          <w:highlight w:val="yellow"/>
        </w:rPr>
        <w:t>{{Carbon_percentage_2}}</w:t>
      </w:r>
      <w:r w:rsidR="00996874">
        <w:rPr>
          <w:rFonts w:cs="Times New Roman"/>
          <w:kern w:val="0"/>
          <w:position w:val="-2"/>
          <w:szCs w:val="26"/>
        </w:rPr>
        <w:t>)</w:t>
      </w:r>
      <w:r w:rsidR="00D703A6" w:rsidRPr="00990BF4">
        <w:rPr>
          <w:rFonts w:cs="Times New Roman"/>
          <w:kern w:val="0"/>
          <w:position w:val="-2"/>
          <w:szCs w:val="26"/>
        </w:rPr>
        <w:t>，五階段總排放比例如圖</w:t>
      </w:r>
      <w:r w:rsidR="008C779D">
        <w:rPr>
          <w:rFonts w:cs="Times New Roman" w:hint="eastAsia"/>
          <w:kern w:val="0"/>
          <w:position w:val="-2"/>
          <w:szCs w:val="26"/>
        </w:rPr>
        <w:t>4</w:t>
      </w:r>
      <w:r w:rsidR="00D703A6" w:rsidRPr="00990BF4">
        <w:rPr>
          <w:rFonts w:cs="Times New Roman"/>
          <w:kern w:val="0"/>
          <w:position w:val="-2"/>
          <w:szCs w:val="26"/>
        </w:rPr>
        <w:t>所示。</w:t>
      </w:r>
    </w:p>
    <w:p w14:paraId="1A88A8D1" w14:textId="4CCCC0D3" w:rsidR="00CD1AA1" w:rsidRDefault="00A7233E" w:rsidP="000A45FF">
      <w:pPr>
        <w:spacing w:line="20" w:lineRule="atLeast"/>
        <w:jc w:val="center"/>
        <w:rPr>
          <w:rFonts w:cs="Times New Roman"/>
        </w:rPr>
      </w:pPr>
      <w:r>
        <w:rPr>
          <w:rFonts w:cs="Times New Roman" w:hint="eastAsia"/>
          <w:highlight w:val="yellow"/>
        </w:rPr>
        <w:t>{{</w:t>
      </w:r>
      <w:r w:rsidR="00065B83">
        <w:rPr>
          <w:rFonts w:cs="Times New Roman" w:hint="eastAsia"/>
          <w:highlight w:val="yellow"/>
        </w:rPr>
        <w:t>Ch</w:t>
      </w:r>
      <w:r w:rsidR="00065B83">
        <w:rPr>
          <w:rFonts w:cs="Times New Roman"/>
          <w:highlight w:val="yellow"/>
        </w:rPr>
        <w:t>art_1</w:t>
      </w:r>
      <w:r>
        <w:rPr>
          <w:rFonts w:cs="Times New Roman" w:hint="eastAsia"/>
          <w:highlight w:val="yellow"/>
        </w:rPr>
        <w:t>}}</w:t>
      </w:r>
    </w:p>
    <w:p w14:paraId="1389B2C7" w14:textId="599DE277" w:rsidR="006E4B42" w:rsidRDefault="009443D1" w:rsidP="009443D1">
      <w:pPr>
        <w:pStyle w:val="af0"/>
        <w:rPr>
          <w:rFonts w:cs="Times New Roman"/>
          <w:sz w:val="24"/>
        </w:rPr>
      </w:pPr>
      <w:r w:rsidRPr="009443D1">
        <w:rPr>
          <w:rFonts w:hint="eastAsia"/>
          <w:sz w:val="24"/>
          <w:szCs w:val="24"/>
        </w:rPr>
        <w:t>圖</w:t>
      </w:r>
      <w:r w:rsidRPr="009443D1">
        <w:rPr>
          <w:rFonts w:hint="eastAsia"/>
          <w:sz w:val="24"/>
          <w:szCs w:val="24"/>
        </w:rPr>
        <w:t xml:space="preserve"> </w:t>
      </w:r>
      <w:r w:rsidRPr="009443D1">
        <w:rPr>
          <w:sz w:val="24"/>
          <w:szCs w:val="24"/>
        </w:rPr>
        <w:fldChar w:fldCharType="begin"/>
      </w:r>
      <w:r w:rsidRPr="009443D1">
        <w:rPr>
          <w:sz w:val="24"/>
          <w:szCs w:val="24"/>
        </w:rPr>
        <w:instrText xml:space="preserve"> </w:instrText>
      </w:r>
      <w:r w:rsidRPr="009443D1">
        <w:rPr>
          <w:rFonts w:hint="eastAsia"/>
          <w:sz w:val="24"/>
          <w:szCs w:val="24"/>
        </w:rPr>
        <w:instrText xml:space="preserve">SEQ </w:instrText>
      </w:r>
      <w:r w:rsidRPr="009443D1">
        <w:rPr>
          <w:rFonts w:hint="eastAsia"/>
          <w:sz w:val="24"/>
          <w:szCs w:val="24"/>
        </w:rPr>
        <w:instrText>圖</w:instrText>
      </w:r>
      <w:r w:rsidRPr="009443D1">
        <w:rPr>
          <w:rFonts w:hint="eastAsia"/>
          <w:sz w:val="24"/>
          <w:szCs w:val="24"/>
        </w:rPr>
        <w:instrText xml:space="preserve"> \* ARABIC</w:instrText>
      </w:r>
      <w:r w:rsidRPr="009443D1">
        <w:rPr>
          <w:sz w:val="24"/>
          <w:szCs w:val="24"/>
        </w:rPr>
        <w:instrText xml:space="preserve"> </w:instrText>
      </w:r>
      <w:r w:rsidRPr="009443D1">
        <w:rPr>
          <w:sz w:val="24"/>
          <w:szCs w:val="24"/>
        </w:rPr>
        <w:fldChar w:fldCharType="separate"/>
      </w:r>
      <w:r w:rsidR="009F5852">
        <w:rPr>
          <w:noProof/>
          <w:sz w:val="24"/>
          <w:szCs w:val="24"/>
        </w:rPr>
        <w:t>4</w:t>
      </w:r>
      <w:r w:rsidRPr="009443D1">
        <w:rPr>
          <w:sz w:val="24"/>
          <w:szCs w:val="24"/>
        </w:rPr>
        <w:fldChar w:fldCharType="end"/>
      </w:r>
      <w:r w:rsidRPr="009443D1">
        <w:rPr>
          <w:rFonts w:hint="eastAsia"/>
          <w:sz w:val="24"/>
          <w:szCs w:val="24"/>
        </w:rPr>
        <w:t>、</w:t>
      </w:r>
      <w:r w:rsidRPr="009443D1">
        <w:rPr>
          <w:rFonts w:cs="Times New Roman" w:hint="eastAsia"/>
          <w:sz w:val="24"/>
          <w:szCs w:val="24"/>
        </w:rPr>
        <w:t>五階段</w:t>
      </w:r>
      <w:r w:rsidRPr="00ED3931">
        <w:rPr>
          <w:rFonts w:cs="Times New Roman" w:hint="eastAsia"/>
          <w:sz w:val="24"/>
        </w:rPr>
        <w:t>總</w:t>
      </w:r>
      <w:r w:rsidRPr="00ED3931">
        <w:rPr>
          <w:rFonts w:cs="Times New Roman"/>
          <w:sz w:val="24"/>
        </w:rPr>
        <w:t>排放</w:t>
      </w:r>
      <w:r w:rsidRPr="00ED3931">
        <w:rPr>
          <w:rFonts w:cs="Times New Roman" w:hint="eastAsia"/>
          <w:sz w:val="24"/>
        </w:rPr>
        <w:t>比例</w:t>
      </w:r>
    </w:p>
    <w:p w14:paraId="183A9F30" w14:textId="77777777" w:rsidR="003E1685" w:rsidRPr="003E1685" w:rsidRDefault="003E1685" w:rsidP="003E1685"/>
    <w:tbl>
      <w:tblPr>
        <w:tblStyle w:val="aa"/>
        <w:tblW w:w="0" w:type="auto"/>
        <w:jc w:val="center"/>
        <w:tblLayout w:type="fixed"/>
        <w:tblLook w:val="04A0" w:firstRow="1" w:lastRow="0" w:firstColumn="1" w:lastColumn="0" w:noHBand="0" w:noVBand="1"/>
      </w:tblPr>
      <w:tblGrid>
        <w:gridCol w:w="2689"/>
        <w:gridCol w:w="1572"/>
        <w:gridCol w:w="1687"/>
        <w:gridCol w:w="1985"/>
        <w:gridCol w:w="1567"/>
        <w:gridCol w:w="956"/>
      </w:tblGrid>
      <w:tr w:rsidR="003E1685" w:rsidRPr="002F3078" w14:paraId="3E07AC5A" w14:textId="77777777" w:rsidTr="008E6A66">
        <w:trPr>
          <w:trHeight w:val="689"/>
          <w:jc w:val="center"/>
        </w:trPr>
        <w:tc>
          <w:tcPr>
            <w:tcW w:w="2689" w:type="dxa"/>
            <w:tcBorders>
              <w:tl2br w:val="double" w:sz="4" w:space="0" w:color="auto"/>
            </w:tcBorders>
          </w:tcPr>
          <w:p w14:paraId="34C6D0D8" w14:textId="77777777" w:rsidR="003E1685" w:rsidRPr="002F3078" w:rsidRDefault="003E1685" w:rsidP="008E6A66">
            <w:pPr>
              <w:widowControl/>
              <w:spacing w:line="20" w:lineRule="atLeast"/>
              <w:jc w:val="right"/>
              <w:rPr>
                <w:rFonts w:cs="Times New Roman"/>
                <w:b/>
                <w:szCs w:val="26"/>
              </w:rPr>
            </w:pPr>
            <w:r w:rsidRPr="002F3078">
              <w:rPr>
                <w:rFonts w:cs="Times New Roman" w:hint="eastAsia"/>
                <w:b/>
                <w:szCs w:val="26"/>
              </w:rPr>
              <w:t>排放源</w:t>
            </w:r>
            <w:r w:rsidRPr="002F3078">
              <w:rPr>
                <w:rFonts w:cs="Times New Roman"/>
                <w:b/>
                <w:szCs w:val="26"/>
              </w:rPr>
              <w:t>類別</w:t>
            </w:r>
          </w:p>
          <w:p w14:paraId="4A46B833" w14:textId="77777777" w:rsidR="003E1685" w:rsidRPr="002F3078" w:rsidRDefault="003E1685" w:rsidP="008E6A66">
            <w:pPr>
              <w:widowControl/>
              <w:spacing w:line="20" w:lineRule="atLeast"/>
              <w:rPr>
                <w:rFonts w:cs="Times New Roman"/>
                <w:szCs w:val="26"/>
              </w:rPr>
            </w:pPr>
            <w:r w:rsidRPr="002F3078">
              <w:rPr>
                <w:rFonts w:cs="Times New Roman" w:hint="eastAsia"/>
                <w:b/>
                <w:szCs w:val="26"/>
              </w:rPr>
              <w:t>階段</w:t>
            </w:r>
          </w:p>
        </w:tc>
        <w:tc>
          <w:tcPr>
            <w:tcW w:w="1572" w:type="dxa"/>
            <w:vAlign w:val="center"/>
          </w:tcPr>
          <w:p w14:paraId="16154C2E" w14:textId="77777777" w:rsidR="003E1685" w:rsidRPr="002F3078" w:rsidRDefault="003E1685" w:rsidP="008E6A66">
            <w:pPr>
              <w:widowControl/>
              <w:spacing w:line="20" w:lineRule="atLeast"/>
              <w:jc w:val="center"/>
              <w:rPr>
                <w:rFonts w:cs="Times New Roman"/>
                <w:b/>
                <w:sz w:val="22"/>
              </w:rPr>
            </w:pPr>
            <w:r w:rsidRPr="002F3078">
              <w:rPr>
                <w:rFonts w:cs="Times New Roman" w:hint="eastAsia"/>
                <w:b/>
                <w:sz w:val="22"/>
              </w:rPr>
              <w:t>化石溫室氣體</w:t>
            </w:r>
          </w:p>
          <w:p w14:paraId="4A183769" w14:textId="77777777" w:rsidR="003E1685" w:rsidRPr="002F3078" w:rsidRDefault="003E1685" w:rsidP="008E6A66">
            <w:pPr>
              <w:widowControl/>
              <w:spacing w:line="20" w:lineRule="atLeast"/>
              <w:jc w:val="center"/>
              <w:rPr>
                <w:rFonts w:cs="Times New Roman"/>
                <w:b/>
                <w:sz w:val="22"/>
              </w:rPr>
            </w:pPr>
            <w:r w:rsidRPr="002F3078">
              <w:rPr>
                <w:rFonts w:cs="Times New Roman"/>
                <w:b/>
                <w:szCs w:val="26"/>
              </w:rPr>
              <w:t>(kg CO</w:t>
            </w:r>
            <w:r w:rsidRPr="002F3078">
              <w:rPr>
                <w:rFonts w:cs="Times New Roman"/>
                <w:b/>
                <w:szCs w:val="26"/>
                <w:vertAlign w:val="subscript"/>
              </w:rPr>
              <w:t>2</w:t>
            </w:r>
            <w:r w:rsidRPr="002F3078">
              <w:rPr>
                <w:rFonts w:cs="Times New Roman"/>
                <w:b/>
                <w:szCs w:val="26"/>
              </w:rPr>
              <w:t>e)</w:t>
            </w:r>
          </w:p>
        </w:tc>
        <w:tc>
          <w:tcPr>
            <w:tcW w:w="1687" w:type="dxa"/>
            <w:vAlign w:val="center"/>
          </w:tcPr>
          <w:p w14:paraId="1E12818D" w14:textId="77777777" w:rsidR="003E1685" w:rsidRPr="002F3078" w:rsidRDefault="003E1685" w:rsidP="008E6A66">
            <w:pPr>
              <w:widowControl/>
              <w:spacing w:line="20" w:lineRule="atLeast"/>
              <w:jc w:val="center"/>
              <w:rPr>
                <w:rFonts w:cs="Times New Roman"/>
                <w:b/>
                <w:sz w:val="22"/>
              </w:rPr>
            </w:pPr>
            <w:r w:rsidRPr="002F3078">
              <w:rPr>
                <w:rFonts w:cs="Times New Roman" w:hint="eastAsia"/>
                <w:b/>
                <w:sz w:val="22"/>
              </w:rPr>
              <w:t>生物溫室氣體</w:t>
            </w:r>
          </w:p>
          <w:p w14:paraId="4700BFDC" w14:textId="77777777" w:rsidR="003E1685" w:rsidRPr="002F3078" w:rsidRDefault="003E1685" w:rsidP="008E6A66">
            <w:pPr>
              <w:widowControl/>
              <w:spacing w:line="20" w:lineRule="atLeast"/>
              <w:jc w:val="center"/>
              <w:rPr>
                <w:rFonts w:cs="Times New Roman"/>
                <w:szCs w:val="26"/>
              </w:rPr>
            </w:pPr>
            <w:r w:rsidRPr="002F3078">
              <w:rPr>
                <w:rFonts w:cs="Times New Roman"/>
                <w:b/>
                <w:szCs w:val="26"/>
              </w:rPr>
              <w:t>(kg CO</w:t>
            </w:r>
            <w:r w:rsidRPr="002F3078">
              <w:rPr>
                <w:rFonts w:cs="Times New Roman"/>
                <w:b/>
                <w:szCs w:val="26"/>
                <w:vertAlign w:val="subscript"/>
              </w:rPr>
              <w:t>2</w:t>
            </w:r>
            <w:r w:rsidRPr="002F3078">
              <w:rPr>
                <w:rFonts w:cs="Times New Roman"/>
                <w:b/>
                <w:szCs w:val="26"/>
              </w:rPr>
              <w:t>e)</w:t>
            </w:r>
          </w:p>
        </w:tc>
        <w:tc>
          <w:tcPr>
            <w:tcW w:w="1985" w:type="dxa"/>
            <w:vAlign w:val="center"/>
          </w:tcPr>
          <w:p w14:paraId="02CD3943" w14:textId="77777777" w:rsidR="003E1685" w:rsidRPr="002F3078" w:rsidRDefault="003E1685" w:rsidP="008E6A66">
            <w:pPr>
              <w:widowControl/>
              <w:spacing w:line="20" w:lineRule="atLeast"/>
              <w:jc w:val="center"/>
              <w:rPr>
                <w:rFonts w:cs="Times New Roman"/>
                <w:b/>
                <w:sz w:val="22"/>
              </w:rPr>
            </w:pPr>
            <w:r w:rsidRPr="002F3078">
              <w:rPr>
                <w:rFonts w:cs="Times New Roman" w:hint="eastAsia"/>
                <w:b/>
                <w:sz w:val="22"/>
              </w:rPr>
              <w:t>直接土地利用溫室氣體</w:t>
            </w:r>
            <w:r w:rsidRPr="002F3078">
              <w:rPr>
                <w:rFonts w:cs="Times New Roman"/>
                <w:b/>
                <w:szCs w:val="26"/>
              </w:rPr>
              <w:t>(kg CO</w:t>
            </w:r>
            <w:r w:rsidRPr="002F3078">
              <w:rPr>
                <w:rFonts w:cs="Times New Roman"/>
                <w:b/>
                <w:szCs w:val="26"/>
                <w:vertAlign w:val="subscript"/>
              </w:rPr>
              <w:t>2</w:t>
            </w:r>
            <w:r w:rsidRPr="002F3078">
              <w:rPr>
                <w:rFonts w:cs="Times New Roman"/>
                <w:b/>
                <w:szCs w:val="26"/>
              </w:rPr>
              <w:t>e)</w:t>
            </w:r>
          </w:p>
        </w:tc>
        <w:tc>
          <w:tcPr>
            <w:tcW w:w="1567" w:type="dxa"/>
            <w:vAlign w:val="center"/>
          </w:tcPr>
          <w:p w14:paraId="161A66C1" w14:textId="77777777" w:rsidR="003E1685" w:rsidRPr="002F3078" w:rsidRDefault="003E1685" w:rsidP="008E6A66">
            <w:pPr>
              <w:widowControl/>
              <w:spacing w:line="20" w:lineRule="atLeast"/>
              <w:jc w:val="center"/>
              <w:rPr>
                <w:rFonts w:cs="Times New Roman"/>
                <w:b/>
                <w:szCs w:val="26"/>
              </w:rPr>
            </w:pPr>
            <w:r w:rsidRPr="002F3078">
              <w:rPr>
                <w:rFonts w:cs="Times New Roman" w:hint="eastAsia"/>
                <w:b/>
                <w:szCs w:val="26"/>
              </w:rPr>
              <w:t>總</w:t>
            </w:r>
            <w:r w:rsidRPr="002F3078">
              <w:rPr>
                <w:rFonts w:cs="Times New Roman"/>
                <w:b/>
                <w:szCs w:val="26"/>
              </w:rPr>
              <w:t>排放量</w:t>
            </w:r>
          </w:p>
          <w:p w14:paraId="0DE4C26D" w14:textId="77777777" w:rsidR="003E1685" w:rsidRPr="002F3078" w:rsidRDefault="003E1685" w:rsidP="008E6A66">
            <w:pPr>
              <w:widowControl/>
              <w:spacing w:line="20" w:lineRule="atLeast"/>
              <w:jc w:val="center"/>
              <w:rPr>
                <w:rFonts w:cs="Times New Roman"/>
                <w:b/>
                <w:szCs w:val="26"/>
              </w:rPr>
            </w:pPr>
            <w:r w:rsidRPr="002F3078">
              <w:rPr>
                <w:rFonts w:cs="Times New Roman"/>
                <w:b/>
                <w:szCs w:val="26"/>
              </w:rPr>
              <w:t>(kg CO</w:t>
            </w:r>
            <w:r w:rsidRPr="002F3078">
              <w:rPr>
                <w:rFonts w:cs="Times New Roman"/>
                <w:b/>
                <w:szCs w:val="26"/>
                <w:vertAlign w:val="subscript"/>
              </w:rPr>
              <w:t>2</w:t>
            </w:r>
            <w:r w:rsidRPr="002F3078">
              <w:rPr>
                <w:rFonts w:cs="Times New Roman"/>
                <w:b/>
                <w:szCs w:val="26"/>
              </w:rPr>
              <w:t>e)</w:t>
            </w:r>
          </w:p>
        </w:tc>
        <w:tc>
          <w:tcPr>
            <w:tcW w:w="956" w:type="dxa"/>
            <w:vAlign w:val="center"/>
          </w:tcPr>
          <w:p w14:paraId="1C037E95" w14:textId="77777777" w:rsidR="003E1685" w:rsidRPr="002F3078" w:rsidRDefault="003E1685" w:rsidP="008E6A66">
            <w:pPr>
              <w:widowControl/>
              <w:spacing w:line="20" w:lineRule="atLeast"/>
              <w:jc w:val="center"/>
              <w:rPr>
                <w:rFonts w:cs="Times New Roman"/>
                <w:b/>
                <w:szCs w:val="26"/>
              </w:rPr>
            </w:pPr>
            <w:proofErr w:type="gramStart"/>
            <w:r w:rsidRPr="002F3078">
              <w:rPr>
                <w:rFonts w:cs="Times New Roman" w:hint="eastAsia"/>
                <w:b/>
                <w:szCs w:val="26"/>
              </w:rPr>
              <w:t>總</w:t>
            </w:r>
            <w:r>
              <w:rPr>
                <w:rFonts w:cs="Times New Roman" w:hint="eastAsia"/>
                <w:b/>
                <w:szCs w:val="26"/>
              </w:rPr>
              <w:t>碳排</w:t>
            </w:r>
            <w:proofErr w:type="gramEnd"/>
            <w:r w:rsidRPr="002F3078">
              <w:rPr>
                <w:rFonts w:cs="Times New Roman"/>
                <w:b/>
                <w:szCs w:val="26"/>
              </w:rPr>
              <w:t>百分比</w:t>
            </w:r>
          </w:p>
          <w:p w14:paraId="4D1BC955" w14:textId="77777777" w:rsidR="003E1685" w:rsidRPr="002F3078" w:rsidRDefault="003E1685" w:rsidP="008E6A66">
            <w:pPr>
              <w:widowControl/>
              <w:spacing w:line="20" w:lineRule="atLeast"/>
              <w:jc w:val="center"/>
              <w:rPr>
                <w:rFonts w:cs="Times New Roman"/>
                <w:b/>
                <w:szCs w:val="26"/>
              </w:rPr>
            </w:pPr>
            <w:r w:rsidRPr="002F3078">
              <w:rPr>
                <w:rFonts w:cs="Times New Roman" w:hint="eastAsia"/>
                <w:b/>
                <w:szCs w:val="26"/>
              </w:rPr>
              <w:t>(%)</w:t>
            </w:r>
          </w:p>
        </w:tc>
      </w:tr>
      <w:tr w:rsidR="002F38F5" w:rsidRPr="002F3078" w14:paraId="3535B06E" w14:textId="77777777" w:rsidTr="00933D47">
        <w:trPr>
          <w:jc w:val="center"/>
        </w:trPr>
        <w:tc>
          <w:tcPr>
            <w:tcW w:w="2689" w:type="dxa"/>
          </w:tcPr>
          <w:p w14:paraId="757A5404" w14:textId="15E010B2" w:rsidR="003C150A" w:rsidRPr="003C150A" w:rsidRDefault="003C150A" w:rsidP="003C150A">
            <w:pPr>
              <w:spacing w:line="20" w:lineRule="atLeast"/>
              <w:rPr>
                <w:rFonts w:cs="Times New Roman"/>
                <w:b/>
                <w:bCs/>
                <w:sz w:val="22"/>
              </w:rPr>
            </w:pPr>
            <w:r w:rsidRPr="00E43E1A">
              <w:rPr>
                <w:rFonts w:cs="Times New Roman"/>
                <w:b/>
                <w:bCs/>
                <w:sz w:val="22"/>
              </w:rPr>
              <w:t>Raw Material</w:t>
            </w:r>
          </w:p>
          <w:p w14:paraId="476BD6CE" w14:textId="639F688A" w:rsidR="002F38F5" w:rsidRPr="002F3078" w:rsidRDefault="002F38F5" w:rsidP="002F38F5">
            <w:pPr>
              <w:widowControl/>
              <w:spacing w:line="20" w:lineRule="atLeast"/>
              <w:rPr>
                <w:rFonts w:cs="Times New Roman"/>
                <w:szCs w:val="26"/>
              </w:rPr>
            </w:pPr>
            <w:r w:rsidRPr="002F3078">
              <w:rPr>
                <w:rFonts w:cs="Times New Roman"/>
                <w:szCs w:val="26"/>
              </w:rPr>
              <w:t>原料階段</w:t>
            </w:r>
            <w:r w:rsidRPr="002F3078">
              <w:rPr>
                <w:rFonts w:cs="Times New Roman"/>
                <w:szCs w:val="26"/>
              </w:rPr>
              <w:t>(</w:t>
            </w:r>
            <w:r w:rsidRPr="002F3078">
              <w:rPr>
                <w:rFonts w:cs="Times New Roman"/>
                <w:szCs w:val="26"/>
              </w:rPr>
              <w:t>含運輸</w:t>
            </w:r>
            <w:r w:rsidRPr="002F3078">
              <w:rPr>
                <w:rFonts w:cs="Times New Roman"/>
                <w:szCs w:val="26"/>
              </w:rPr>
              <w:t>)</w:t>
            </w:r>
          </w:p>
        </w:tc>
        <w:tc>
          <w:tcPr>
            <w:tcW w:w="1572" w:type="dxa"/>
          </w:tcPr>
          <w:p w14:paraId="0F1C7C13" w14:textId="5C928D7F" w:rsidR="002F38F5" w:rsidRPr="003477A1" w:rsidRDefault="002F38F5" w:rsidP="002F38F5">
            <w:pPr>
              <w:widowControl/>
              <w:spacing w:line="20" w:lineRule="atLeast"/>
              <w:jc w:val="right"/>
              <w:rPr>
                <w:color w:val="FF0000"/>
                <w:highlight w:val="yellow"/>
              </w:rPr>
            </w:pPr>
            <w:r w:rsidRPr="003477A1">
              <w:rPr>
                <w:highlight w:val="yellow"/>
              </w:rPr>
              <w:t>{{</w:t>
            </w:r>
            <w:proofErr w:type="spellStart"/>
            <w:r w:rsidRPr="003477A1">
              <w:rPr>
                <w:highlight w:val="yellow"/>
              </w:rPr>
              <w:t>Raw_Material_fossil</w:t>
            </w:r>
            <w:proofErr w:type="spellEnd"/>
            <w:r w:rsidRPr="003477A1">
              <w:rPr>
                <w:highlight w:val="yellow"/>
              </w:rPr>
              <w:t>}}</w:t>
            </w:r>
          </w:p>
        </w:tc>
        <w:tc>
          <w:tcPr>
            <w:tcW w:w="1687" w:type="dxa"/>
          </w:tcPr>
          <w:p w14:paraId="52D09335" w14:textId="47A1201C" w:rsidR="002F38F5" w:rsidRPr="003477A1" w:rsidRDefault="002F38F5" w:rsidP="002F38F5">
            <w:pPr>
              <w:widowControl/>
              <w:spacing w:line="20" w:lineRule="atLeast"/>
              <w:jc w:val="right"/>
              <w:rPr>
                <w:color w:val="FF0000"/>
                <w:highlight w:val="yellow"/>
              </w:rPr>
            </w:pPr>
            <w:r w:rsidRPr="003477A1">
              <w:rPr>
                <w:highlight w:val="yellow"/>
              </w:rPr>
              <w:t>{{</w:t>
            </w:r>
            <w:proofErr w:type="spellStart"/>
            <w:r w:rsidRPr="003477A1">
              <w:rPr>
                <w:highlight w:val="yellow"/>
              </w:rPr>
              <w:t>Raw_Material_biogenic</w:t>
            </w:r>
            <w:proofErr w:type="spellEnd"/>
            <w:r w:rsidRPr="003477A1">
              <w:rPr>
                <w:highlight w:val="yellow"/>
              </w:rPr>
              <w:t>}}</w:t>
            </w:r>
          </w:p>
        </w:tc>
        <w:tc>
          <w:tcPr>
            <w:tcW w:w="1985" w:type="dxa"/>
          </w:tcPr>
          <w:p w14:paraId="26AC3BD6" w14:textId="0A9BBB98" w:rsidR="002F38F5" w:rsidRPr="003477A1" w:rsidRDefault="002F38F5" w:rsidP="002F38F5">
            <w:pPr>
              <w:widowControl/>
              <w:spacing w:line="20" w:lineRule="atLeast"/>
              <w:jc w:val="right"/>
              <w:rPr>
                <w:color w:val="FF0000"/>
                <w:highlight w:val="yellow"/>
              </w:rPr>
            </w:pPr>
            <w:r w:rsidRPr="003477A1">
              <w:rPr>
                <w:highlight w:val="yellow"/>
              </w:rPr>
              <w:t>{{</w:t>
            </w:r>
            <w:proofErr w:type="spellStart"/>
            <w:r w:rsidRPr="003477A1">
              <w:rPr>
                <w:highlight w:val="yellow"/>
              </w:rPr>
              <w:t>Raw_Material_land</w:t>
            </w:r>
            <w:proofErr w:type="spellEnd"/>
            <w:r w:rsidRPr="003477A1">
              <w:rPr>
                <w:highlight w:val="yellow"/>
              </w:rPr>
              <w:t>}}</w:t>
            </w:r>
          </w:p>
        </w:tc>
        <w:tc>
          <w:tcPr>
            <w:tcW w:w="1567" w:type="dxa"/>
          </w:tcPr>
          <w:p w14:paraId="38804394" w14:textId="27600FF9" w:rsidR="002F38F5" w:rsidRPr="002F38F5" w:rsidRDefault="002F38F5" w:rsidP="002F38F5">
            <w:pPr>
              <w:widowControl/>
              <w:spacing w:line="20" w:lineRule="atLeast"/>
              <w:jc w:val="right"/>
              <w:rPr>
                <w:rFonts w:cs="Times New Roman"/>
                <w:color w:val="FF0000"/>
                <w:szCs w:val="26"/>
                <w:highlight w:val="yellow"/>
              </w:rPr>
            </w:pPr>
            <w:r w:rsidRPr="002F38F5">
              <w:rPr>
                <w:highlight w:val="yellow"/>
              </w:rPr>
              <w:t>{{</w:t>
            </w:r>
            <w:proofErr w:type="spellStart"/>
            <w:r w:rsidRPr="002F38F5">
              <w:rPr>
                <w:highlight w:val="yellow"/>
              </w:rPr>
              <w:t>Raw_Material_sum</w:t>
            </w:r>
            <w:proofErr w:type="spellEnd"/>
            <w:r w:rsidRPr="002F38F5">
              <w:rPr>
                <w:highlight w:val="yellow"/>
              </w:rPr>
              <w:t>}}</w:t>
            </w:r>
          </w:p>
        </w:tc>
        <w:tc>
          <w:tcPr>
            <w:tcW w:w="956" w:type="dxa"/>
          </w:tcPr>
          <w:p w14:paraId="2BAD5F81" w14:textId="558AA982" w:rsidR="002F38F5" w:rsidRPr="002F38F5" w:rsidRDefault="002F38F5" w:rsidP="002F38F5">
            <w:pPr>
              <w:widowControl/>
              <w:spacing w:line="20" w:lineRule="atLeast"/>
              <w:jc w:val="right"/>
              <w:rPr>
                <w:rFonts w:cs="Times New Roman"/>
                <w:color w:val="FF0000"/>
                <w:szCs w:val="26"/>
                <w:highlight w:val="yellow"/>
              </w:rPr>
            </w:pPr>
            <w:r w:rsidRPr="002F38F5">
              <w:rPr>
                <w:highlight w:val="yellow"/>
              </w:rPr>
              <w:t>{{</w:t>
            </w:r>
            <w:proofErr w:type="spellStart"/>
            <w:r w:rsidRPr="002F38F5">
              <w:rPr>
                <w:highlight w:val="yellow"/>
              </w:rPr>
              <w:t>Raw_Material_Total_percentage</w:t>
            </w:r>
            <w:proofErr w:type="spellEnd"/>
            <w:r w:rsidRPr="002F38F5">
              <w:rPr>
                <w:highlight w:val="yellow"/>
              </w:rPr>
              <w:t>}}</w:t>
            </w:r>
          </w:p>
        </w:tc>
      </w:tr>
      <w:tr w:rsidR="002F38F5" w:rsidRPr="002F3078" w14:paraId="7E9649C6" w14:textId="77777777" w:rsidTr="00933D47">
        <w:trPr>
          <w:jc w:val="center"/>
        </w:trPr>
        <w:tc>
          <w:tcPr>
            <w:tcW w:w="2689" w:type="dxa"/>
          </w:tcPr>
          <w:p w14:paraId="26D20430" w14:textId="77777777" w:rsidR="003C150A" w:rsidRPr="003C150A" w:rsidRDefault="003C150A" w:rsidP="003C150A">
            <w:pPr>
              <w:widowControl/>
              <w:spacing w:line="20" w:lineRule="atLeast"/>
              <w:rPr>
                <w:rFonts w:cs="Times New Roman"/>
                <w:b/>
                <w:bCs/>
                <w:szCs w:val="26"/>
              </w:rPr>
            </w:pPr>
            <w:r w:rsidRPr="003C150A">
              <w:rPr>
                <w:rFonts w:cs="Times New Roman"/>
                <w:b/>
                <w:bCs/>
                <w:szCs w:val="26"/>
              </w:rPr>
              <w:t>Manufacturing</w:t>
            </w:r>
          </w:p>
          <w:p w14:paraId="67BE3A42" w14:textId="77777777" w:rsidR="002F38F5" w:rsidRPr="002F3078" w:rsidRDefault="002F38F5" w:rsidP="002F38F5">
            <w:pPr>
              <w:widowControl/>
              <w:spacing w:line="20" w:lineRule="atLeast"/>
              <w:rPr>
                <w:rFonts w:cs="Times New Roman"/>
                <w:szCs w:val="26"/>
              </w:rPr>
            </w:pPr>
            <w:r w:rsidRPr="002F3078">
              <w:rPr>
                <w:rFonts w:cs="Times New Roman"/>
                <w:szCs w:val="26"/>
              </w:rPr>
              <w:t>製程階段</w:t>
            </w:r>
            <w:r w:rsidRPr="002F3078">
              <w:rPr>
                <w:rFonts w:cs="Times New Roman"/>
                <w:szCs w:val="26"/>
              </w:rPr>
              <w:t>(</w:t>
            </w:r>
            <w:r w:rsidRPr="002F3078">
              <w:rPr>
                <w:rFonts w:cs="Times New Roman"/>
                <w:szCs w:val="26"/>
              </w:rPr>
              <w:t>含運輸</w:t>
            </w:r>
            <w:r w:rsidRPr="002F3078">
              <w:rPr>
                <w:rFonts w:cs="Times New Roman"/>
                <w:szCs w:val="26"/>
              </w:rPr>
              <w:t>)</w:t>
            </w:r>
          </w:p>
        </w:tc>
        <w:tc>
          <w:tcPr>
            <w:tcW w:w="1572" w:type="dxa"/>
          </w:tcPr>
          <w:p w14:paraId="07CDEF10" w14:textId="0BB577C6" w:rsidR="002F38F5" w:rsidRPr="003477A1" w:rsidRDefault="002F38F5" w:rsidP="002F38F5">
            <w:pPr>
              <w:widowControl/>
              <w:spacing w:line="20" w:lineRule="atLeast"/>
              <w:jc w:val="right"/>
              <w:rPr>
                <w:color w:val="FF0000"/>
                <w:highlight w:val="yellow"/>
              </w:rPr>
            </w:pPr>
            <w:r w:rsidRPr="003477A1">
              <w:rPr>
                <w:highlight w:val="yellow"/>
              </w:rPr>
              <w:t>{{</w:t>
            </w:r>
            <w:proofErr w:type="spellStart"/>
            <w:r w:rsidRPr="003477A1">
              <w:rPr>
                <w:highlight w:val="yellow"/>
              </w:rPr>
              <w:t>Manufacturing_fossil</w:t>
            </w:r>
            <w:proofErr w:type="spellEnd"/>
            <w:r w:rsidRPr="003477A1">
              <w:rPr>
                <w:highlight w:val="yellow"/>
              </w:rPr>
              <w:t>}}</w:t>
            </w:r>
          </w:p>
        </w:tc>
        <w:tc>
          <w:tcPr>
            <w:tcW w:w="1687" w:type="dxa"/>
          </w:tcPr>
          <w:p w14:paraId="025900AC" w14:textId="36B6DC0A" w:rsidR="002F38F5" w:rsidRPr="003477A1" w:rsidRDefault="002F38F5" w:rsidP="002F38F5">
            <w:pPr>
              <w:widowControl/>
              <w:spacing w:line="20" w:lineRule="atLeast"/>
              <w:jc w:val="right"/>
              <w:rPr>
                <w:color w:val="FF0000"/>
                <w:highlight w:val="yellow"/>
              </w:rPr>
            </w:pPr>
            <w:r w:rsidRPr="003477A1">
              <w:rPr>
                <w:highlight w:val="yellow"/>
              </w:rPr>
              <w:t>{{</w:t>
            </w:r>
            <w:proofErr w:type="spellStart"/>
            <w:r w:rsidRPr="003477A1">
              <w:rPr>
                <w:highlight w:val="yellow"/>
              </w:rPr>
              <w:t>Manufacturing_biogenic</w:t>
            </w:r>
            <w:proofErr w:type="spellEnd"/>
            <w:r w:rsidRPr="003477A1">
              <w:rPr>
                <w:highlight w:val="yellow"/>
              </w:rPr>
              <w:t>}}</w:t>
            </w:r>
          </w:p>
        </w:tc>
        <w:tc>
          <w:tcPr>
            <w:tcW w:w="1985" w:type="dxa"/>
          </w:tcPr>
          <w:p w14:paraId="2B7B8161" w14:textId="2B533B94" w:rsidR="002F38F5" w:rsidRPr="003477A1" w:rsidRDefault="002F38F5" w:rsidP="002F38F5">
            <w:pPr>
              <w:widowControl/>
              <w:spacing w:line="20" w:lineRule="atLeast"/>
              <w:jc w:val="right"/>
              <w:rPr>
                <w:color w:val="FF0000"/>
                <w:highlight w:val="yellow"/>
              </w:rPr>
            </w:pPr>
            <w:r w:rsidRPr="003477A1">
              <w:rPr>
                <w:highlight w:val="yellow"/>
              </w:rPr>
              <w:t>{{</w:t>
            </w:r>
            <w:proofErr w:type="spellStart"/>
            <w:r w:rsidRPr="003477A1">
              <w:rPr>
                <w:highlight w:val="yellow"/>
              </w:rPr>
              <w:t>Manufacturing_land</w:t>
            </w:r>
            <w:proofErr w:type="spellEnd"/>
            <w:r w:rsidRPr="003477A1">
              <w:rPr>
                <w:highlight w:val="yellow"/>
              </w:rPr>
              <w:t>}}</w:t>
            </w:r>
          </w:p>
        </w:tc>
        <w:tc>
          <w:tcPr>
            <w:tcW w:w="1567" w:type="dxa"/>
          </w:tcPr>
          <w:p w14:paraId="3C1F373D" w14:textId="7431C81B" w:rsidR="002F38F5" w:rsidRPr="002F38F5" w:rsidRDefault="002F38F5" w:rsidP="002F38F5">
            <w:pPr>
              <w:widowControl/>
              <w:spacing w:line="20" w:lineRule="atLeast"/>
              <w:jc w:val="right"/>
              <w:rPr>
                <w:rFonts w:cs="Times New Roman"/>
                <w:color w:val="FF0000"/>
                <w:szCs w:val="26"/>
                <w:highlight w:val="yellow"/>
              </w:rPr>
            </w:pPr>
            <w:r w:rsidRPr="002F38F5">
              <w:rPr>
                <w:highlight w:val="yellow"/>
              </w:rPr>
              <w:t>{{</w:t>
            </w:r>
            <w:proofErr w:type="spellStart"/>
            <w:r w:rsidRPr="002F38F5">
              <w:rPr>
                <w:highlight w:val="yellow"/>
              </w:rPr>
              <w:t>Manufacturing_sum</w:t>
            </w:r>
            <w:proofErr w:type="spellEnd"/>
            <w:r w:rsidRPr="002F38F5">
              <w:rPr>
                <w:highlight w:val="yellow"/>
              </w:rPr>
              <w:t>}}</w:t>
            </w:r>
          </w:p>
        </w:tc>
        <w:tc>
          <w:tcPr>
            <w:tcW w:w="956" w:type="dxa"/>
          </w:tcPr>
          <w:p w14:paraId="1496F734" w14:textId="64A5121A" w:rsidR="002F38F5" w:rsidRPr="002F38F5" w:rsidRDefault="002F38F5" w:rsidP="002F38F5">
            <w:pPr>
              <w:widowControl/>
              <w:spacing w:line="20" w:lineRule="atLeast"/>
              <w:jc w:val="right"/>
              <w:rPr>
                <w:rFonts w:cs="Times New Roman"/>
                <w:color w:val="FF0000"/>
                <w:szCs w:val="26"/>
                <w:highlight w:val="yellow"/>
              </w:rPr>
            </w:pPr>
            <w:r w:rsidRPr="002F38F5">
              <w:rPr>
                <w:highlight w:val="yellow"/>
              </w:rPr>
              <w:t>{{</w:t>
            </w:r>
            <w:proofErr w:type="spellStart"/>
            <w:r w:rsidRPr="002F38F5">
              <w:rPr>
                <w:highlight w:val="yellow"/>
              </w:rPr>
              <w:t>Manufacturing_Total_percentage</w:t>
            </w:r>
            <w:proofErr w:type="spellEnd"/>
            <w:r w:rsidRPr="002F38F5">
              <w:rPr>
                <w:highlight w:val="yellow"/>
              </w:rPr>
              <w:t>}}</w:t>
            </w:r>
          </w:p>
        </w:tc>
      </w:tr>
      <w:tr w:rsidR="002F38F5" w:rsidRPr="002F3078" w14:paraId="53C6152F" w14:textId="77777777" w:rsidTr="00933D47">
        <w:trPr>
          <w:jc w:val="center"/>
        </w:trPr>
        <w:tc>
          <w:tcPr>
            <w:tcW w:w="2689" w:type="dxa"/>
          </w:tcPr>
          <w:p w14:paraId="602231B2" w14:textId="77777777" w:rsidR="003C150A" w:rsidRPr="003C150A" w:rsidRDefault="003C150A" w:rsidP="003C150A">
            <w:pPr>
              <w:widowControl/>
              <w:spacing w:line="20" w:lineRule="atLeast"/>
              <w:rPr>
                <w:rFonts w:cs="Times New Roman"/>
                <w:b/>
                <w:bCs/>
                <w:szCs w:val="26"/>
              </w:rPr>
            </w:pPr>
            <w:r w:rsidRPr="003C150A">
              <w:rPr>
                <w:rFonts w:cs="Times New Roman"/>
                <w:b/>
                <w:bCs/>
                <w:szCs w:val="26"/>
              </w:rPr>
              <w:t>Distribution</w:t>
            </w:r>
          </w:p>
          <w:p w14:paraId="6699207F" w14:textId="77777777" w:rsidR="002F38F5" w:rsidRPr="002F3078" w:rsidRDefault="002F38F5" w:rsidP="002F38F5">
            <w:pPr>
              <w:widowControl/>
              <w:spacing w:line="20" w:lineRule="atLeast"/>
              <w:rPr>
                <w:rFonts w:cs="Times New Roman"/>
                <w:szCs w:val="26"/>
              </w:rPr>
            </w:pPr>
            <w:r w:rsidRPr="002F3078">
              <w:rPr>
                <w:rFonts w:cs="Times New Roman"/>
                <w:szCs w:val="26"/>
              </w:rPr>
              <w:t>運輸階段</w:t>
            </w:r>
          </w:p>
        </w:tc>
        <w:tc>
          <w:tcPr>
            <w:tcW w:w="1572" w:type="dxa"/>
          </w:tcPr>
          <w:p w14:paraId="1B8093D0" w14:textId="22C20D29" w:rsidR="002F38F5" w:rsidRPr="003477A1" w:rsidRDefault="002F38F5" w:rsidP="002F38F5">
            <w:pPr>
              <w:widowControl/>
              <w:spacing w:line="20" w:lineRule="atLeast"/>
              <w:jc w:val="right"/>
              <w:rPr>
                <w:color w:val="FF0000"/>
                <w:highlight w:val="yellow"/>
              </w:rPr>
            </w:pPr>
            <w:r w:rsidRPr="003477A1">
              <w:rPr>
                <w:highlight w:val="yellow"/>
              </w:rPr>
              <w:t>{{</w:t>
            </w:r>
            <w:proofErr w:type="spellStart"/>
            <w:r w:rsidRPr="003477A1">
              <w:rPr>
                <w:highlight w:val="yellow"/>
              </w:rPr>
              <w:t>Distribution_fossil</w:t>
            </w:r>
            <w:proofErr w:type="spellEnd"/>
            <w:r w:rsidRPr="003477A1">
              <w:rPr>
                <w:highlight w:val="yellow"/>
              </w:rPr>
              <w:t>}}</w:t>
            </w:r>
          </w:p>
        </w:tc>
        <w:tc>
          <w:tcPr>
            <w:tcW w:w="1687" w:type="dxa"/>
          </w:tcPr>
          <w:p w14:paraId="2EB346B7" w14:textId="7F296D79" w:rsidR="002F38F5" w:rsidRPr="003477A1" w:rsidRDefault="002F38F5" w:rsidP="002F38F5">
            <w:pPr>
              <w:widowControl/>
              <w:spacing w:line="20" w:lineRule="atLeast"/>
              <w:jc w:val="right"/>
              <w:rPr>
                <w:color w:val="FF0000"/>
                <w:highlight w:val="yellow"/>
              </w:rPr>
            </w:pPr>
            <w:r w:rsidRPr="003477A1">
              <w:rPr>
                <w:highlight w:val="yellow"/>
              </w:rPr>
              <w:t>{{</w:t>
            </w:r>
            <w:proofErr w:type="spellStart"/>
            <w:r w:rsidRPr="003477A1">
              <w:rPr>
                <w:highlight w:val="yellow"/>
              </w:rPr>
              <w:t>Distribution_biogenic</w:t>
            </w:r>
            <w:proofErr w:type="spellEnd"/>
            <w:r w:rsidRPr="003477A1">
              <w:rPr>
                <w:highlight w:val="yellow"/>
              </w:rPr>
              <w:t>}}</w:t>
            </w:r>
          </w:p>
        </w:tc>
        <w:tc>
          <w:tcPr>
            <w:tcW w:w="1985" w:type="dxa"/>
          </w:tcPr>
          <w:p w14:paraId="2EAC9E24" w14:textId="52238006" w:rsidR="002F38F5" w:rsidRPr="003477A1" w:rsidRDefault="002F38F5" w:rsidP="002F38F5">
            <w:pPr>
              <w:widowControl/>
              <w:spacing w:line="20" w:lineRule="atLeast"/>
              <w:jc w:val="right"/>
              <w:rPr>
                <w:color w:val="FF0000"/>
                <w:highlight w:val="yellow"/>
              </w:rPr>
            </w:pPr>
            <w:r w:rsidRPr="003477A1">
              <w:rPr>
                <w:highlight w:val="yellow"/>
              </w:rPr>
              <w:t>{{</w:t>
            </w:r>
            <w:proofErr w:type="spellStart"/>
            <w:r w:rsidRPr="003477A1">
              <w:rPr>
                <w:highlight w:val="yellow"/>
              </w:rPr>
              <w:t>Distribution_land</w:t>
            </w:r>
            <w:proofErr w:type="spellEnd"/>
            <w:r w:rsidRPr="003477A1">
              <w:rPr>
                <w:highlight w:val="yellow"/>
              </w:rPr>
              <w:t>}}</w:t>
            </w:r>
          </w:p>
        </w:tc>
        <w:tc>
          <w:tcPr>
            <w:tcW w:w="1567" w:type="dxa"/>
          </w:tcPr>
          <w:p w14:paraId="2F3BA5BE" w14:textId="2CA4DEC0" w:rsidR="002F38F5" w:rsidRPr="002F38F5" w:rsidRDefault="002F38F5" w:rsidP="002F38F5">
            <w:pPr>
              <w:widowControl/>
              <w:spacing w:line="20" w:lineRule="atLeast"/>
              <w:jc w:val="right"/>
              <w:rPr>
                <w:rFonts w:eastAsia="新細明體"/>
                <w:color w:val="FF0000"/>
                <w:highlight w:val="yellow"/>
              </w:rPr>
            </w:pPr>
            <w:r w:rsidRPr="002F38F5">
              <w:rPr>
                <w:highlight w:val="yellow"/>
              </w:rPr>
              <w:t>{{</w:t>
            </w:r>
            <w:proofErr w:type="spellStart"/>
            <w:r w:rsidRPr="002F38F5">
              <w:rPr>
                <w:highlight w:val="yellow"/>
              </w:rPr>
              <w:t>Distribution_sum</w:t>
            </w:r>
            <w:proofErr w:type="spellEnd"/>
            <w:r w:rsidRPr="002F38F5">
              <w:rPr>
                <w:highlight w:val="yellow"/>
              </w:rPr>
              <w:t>}}</w:t>
            </w:r>
          </w:p>
        </w:tc>
        <w:tc>
          <w:tcPr>
            <w:tcW w:w="956" w:type="dxa"/>
          </w:tcPr>
          <w:p w14:paraId="1E523B9F" w14:textId="400A3492" w:rsidR="002F38F5" w:rsidRPr="002F38F5" w:rsidRDefault="002F38F5" w:rsidP="002F38F5">
            <w:pPr>
              <w:widowControl/>
              <w:spacing w:line="20" w:lineRule="atLeast"/>
              <w:jc w:val="right"/>
              <w:rPr>
                <w:rFonts w:eastAsia="新細明體"/>
                <w:color w:val="FF0000"/>
                <w:highlight w:val="yellow"/>
              </w:rPr>
            </w:pPr>
            <w:r w:rsidRPr="002F38F5">
              <w:rPr>
                <w:highlight w:val="yellow"/>
              </w:rPr>
              <w:t>{{</w:t>
            </w:r>
            <w:proofErr w:type="spellStart"/>
            <w:r w:rsidRPr="002F38F5">
              <w:rPr>
                <w:highlight w:val="yellow"/>
              </w:rPr>
              <w:t>Distribution_Total_percentage</w:t>
            </w:r>
            <w:proofErr w:type="spellEnd"/>
            <w:r w:rsidRPr="002F38F5">
              <w:rPr>
                <w:highlight w:val="yellow"/>
              </w:rPr>
              <w:t>}}</w:t>
            </w:r>
          </w:p>
        </w:tc>
      </w:tr>
      <w:tr w:rsidR="002F38F5" w:rsidRPr="002F3078" w14:paraId="5938BB42" w14:textId="77777777" w:rsidTr="00933D47">
        <w:trPr>
          <w:jc w:val="center"/>
        </w:trPr>
        <w:tc>
          <w:tcPr>
            <w:tcW w:w="2689" w:type="dxa"/>
          </w:tcPr>
          <w:p w14:paraId="10C83656" w14:textId="77777777" w:rsidR="003C150A" w:rsidRPr="003C150A" w:rsidRDefault="003C150A" w:rsidP="003C150A">
            <w:pPr>
              <w:widowControl/>
              <w:spacing w:line="20" w:lineRule="atLeast"/>
              <w:rPr>
                <w:rFonts w:cs="Times New Roman"/>
                <w:b/>
                <w:bCs/>
                <w:szCs w:val="26"/>
              </w:rPr>
            </w:pPr>
            <w:r w:rsidRPr="003C150A">
              <w:rPr>
                <w:rFonts w:cs="Times New Roman"/>
                <w:b/>
                <w:bCs/>
                <w:szCs w:val="26"/>
              </w:rPr>
              <w:t>Usage</w:t>
            </w:r>
          </w:p>
          <w:p w14:paraId="71277E6B" w14:textId="77777777" w:rsidR="002F38F5" w:rsidRPr="002F3078" w:rsidRDefault="002F38F5" w:rsidP="002F38F5">
            <w:pPr>
              <w:widowControl/>
              <w:spacing w:line="20" w:lineRule="atLeast"/>
              <w:rPr>
                <w:rFonts w:cs="Times New Roman"/>
                <w:szCs w:val="26"/>
              </w:rPr>
            </w:pPr>
            <w:r w:rsidRPr="002F3078">
              <w:rPr>
                <w:rFonts w:cs="Times New Roman"/>
                <w:szCs w:val="26"/>
              </w:rPr>
              <w:t>使用階段</w:t>
            </w:r>
          </w:p>
        </w:tc>
        <w:tc>
          <w:tcPr>
            <w:tcW w:w="1572" w:type="dxa"/>
          </w:tcPr>
          <w:p w14:paraId="1329C09E" w14:textId="2D6A4BCD" w:rsidR="002F38F5" w:rsidRPr="003477A1" w:rsidRDefault="002F38F5" w:rsidP="002F38F5">
            <w:pPr>
              <w:widowControl/>
              <w:spacing w:line="20" w:lineRule="atLeast"/>
              <w:jc w:val="right"/>
              <w:rPr>
                <w:color w:val="FF0000"/>
                <w:highlight w:val="yellow"/>
              </w:rPr>
            </w:pPr>
            <w:r w:rsidRPr="003477A1">
              <w:rPr>
                <w:highlight w:val="yellow"/>
              </w:rPr>
              <w:t>{{</w:t>
            </w:r>
            <w:proofErr w:type="spellStart"/>
            <w:r w:rsidRPr="003477A1">
              <w:rPr>
                <w:highlight w:val="yellow"/>
              </w:rPr>
              <w:t>Usage_fossil</w:t>
            </w:r>
            <w:proofErr w:type="spellEnd"/>
            <w:r w:rsidRPr="003477A1">
              <w:rPr>
                <w:highlight w:val="yellow"/>
              </w:rPr>
              <w:t>}}</w:t>
            </w:r>
          </w:p>
        </w:tc>
        <w:tc>
          <w:tcPr>
            <w:tcW w:w="1687" w:type="dxa"/>
          </w:tcPr>
          <w:p w14:paraId="43CF16AF" w14:textId="042E2CA0" w:rsidR="002F38F5" w:rsidRPr="003477A1" w:rsidRDefault="002F38F5" w:rsidP="002F38F5">
            <w:pPr>
              <w:widowControl/>
              <w:spacing w:line="20" w:lineRule="atLeast"/>
              <w:jc w:val="right"/>
              <w:rPr>
                <w:highlight w:val="yellow"/>
              </w:rPr>
            </w:pPr>
            <w:r w:rsidRPr="003477A1">
              <w:rPr>
                <w:highlight w:val="yellow"/>
              </w:rPr>
              <w:t>{{</w:t>
            </w:r>
            <w:proofErr w:type="spellStart"/>
            <w:r w:rsidRPr="003477A1">
              <w:rPr>
                <w:highlight w:val="yellow"/>
              </w:rPr>
              <w:t>Usage_biogenic</w:t>
            </w:r>
            <w:proofErr w:type="spellEnd"/>
            <w:r w:rsidRPr="003477A1">
              <w:rPr>
                <w:highlight w:val="yellow"/>
              </w:rPr>
              <w:t>}}</w:t>
            </w:r>
          </w:p>
        </w:tc>
        <w:tc>
          <w:tcPr>
            <w:tcW w:w="1985" w:type="dxa"/>
          </w:tcPr>
          <w:p w14:paraId="7AA614A2" w14:textId="198B6585" w:rsidR="002F38F5" w:rsidRPr="003477A1" w:rsidRDefault="002F38F5" w:rsidP="002F38F5">
            <w:pPr>
              <w:widowControl/>
              <w:spacing w:line="20" w:lineRule="atLeast"/>
              <w:jc w:val="right"/>
              <w:rPr>
                <w:highlight w:val="yellow"/>
              </w:rPr>
            </w:pPr>
            <w:r w:rsidRPr="003477A1">
              <w:rPr>
                <w:highlight w:val="yellow"/>
              </w:rPr>
              <w:t>{{</w:t>
            </w:r>
            <w:proofErr w:type="spellStart"/>
            <w:r w:rsidRPr="003477A1">
              <w:rPr>
                <w:highlight w:val="yellow"/>
              </w:rPr>
              <w:t>Usage_land</w:t>
            </w:r>
            <w:proofErr w:type="spellEnd"/>
            <w:r w:rsidRPr="003477A1">
              <w:rPr>
                <w:highlight w:val="yellow"/>
              </w:rPr>
              <w:t>}}</w:t>
            </w:r>
          </w:p>
        </w:tc>
        <w:tc>
          <w:tcPr>
            <w:tcW w:w="1567" w:type="dxa"/>
          </w:tcPr>
          <w:p w14:paraId="50727B9E" w14:textId="0D00F15E" w:rsidR="002F38F5" w:rsidRPr="002F38F5" w:rsidRDefault="002F38F5" w:rsidP="002F38F5">
            <w:pPr>
              <w:widowControl/>
              <w:spacing w:line="20" w:lineRule="atLeast"/>
              <w:jc w:val="right"/>
              <w:rPr>
                <w:rFonts w:cs="Times New Roman"/>
                <w:color w:val="FF0000"/>
                <w:szCs w:val="26"/>
                <w:highlight w:val="yellow"/>
              </w:rPr>
            </w:pPr>
            <w:r w:rsidRPr="002F38F5">
              <w:rPr>
                <w:highlight w:val="yellow"/>
              </w:rPr>
              <w:t>{{</w:t>
            </w:r>
            <w:proofErr w:type="spellStart"/>
            <w:r w:rsidRPr="002F38F5">
              <w:rPr>
                <w:highlight w:val="yellow"/>
              </w:rPr>
              <w:t>Usage_sum</w:t>
            </w:r>
            <w:proofErr w:type="spellEnd"/>
            <w:r w:rsidRPr="002F38F5">
              <w:rPr>
                <w:highlight w:val="yellow"/>
              </w:rPr>
              <w:t>}}</w:t>
            </w:r>
          </w:p>
        </w:tc>
        <w:tc>
          <w:tcPr>
            <w:tcW w:w="956" w:type="dxa"/>
          </w:tcPr>
          <w:p w14:paraId="52FD4479" w14:textId="380BCF3A" w:rsidR="002F38F5" w:rsidRPr="002F38F5" w:rsidRDefault="002F38F5" w:rsidP="002F38F5">
            <w:pPr>
              <w:widowControl/>
              <w:spacing w:line="20" w:lineRule="atLeast"/>
              <w:jc w:val="right"/>
              <w:rPr>
                <w:rFonts w:cs="Times New Roman"/>
                <w:color w:val="FF0000"/>
                <w:szCs w:val="26"/>
                <w:highlight w:val="yellow"/>
              </w:rPr>
            </w:pPr>
            <w:r w:rsidRPr="002F38F5">
              <w:rPr>
                <w:highlight w:val="yellow"/>
              </w:rPr>
              <w:t>{{</w:t>
            </w:r>
            <w:proofErr w:type="spellStart"/>
            <w:r w:rsidRPr="002F38F5">
              <w:rPr>
                <w:highlight w:val="yellow"/>
              </w:rPr>
              <w:t>Usage_Total_percentage</w:t>
            </w:r>
            <w:proofErr w:type="spellEnd"/>
            <w:r w:rsidRPr="002F38F5">
              <w:rPr>
                <w:highlight w:val="yellow"/>
              </w:rPr>
              <w:t>}}</w:t>
            </w:r>
          </w:p>
        </w:tc>
      </w:tr>
      <w:tr w:rsidR="002F38F5" w:rsidRPr="002F3078" w14:paraId="2576951E" w14:textId="77777777" w:rsidTr="00933D47">
        <w:trPr>
          <w:jc w:val="center"/>
        </w:trPr>
        <w:tc>
          <w:tcPr>
            <w:tcW w:w="2689" w:type="dxa"/>
          </w:tcPr>
          <w:p w14:paraId="2E053958" w14:textId="4EAEC808" w:rsidR="003C150A" w:rsidRPr="003C150A" w:rsidRDefault="003C150A" w:rsidP="003C150A">
            <w:pPr>
              <w:spacing w:line="20" w:lineRule="atLeast"/>
              <w:rPr>
                <w:rFonts w:cs="Times New Roman"/>
                <w:b/>
                <w:bCs/>
                <w:sz w:val="22"/>
              </w:rPr>
            </w:pPr>
            <w:r w:rsidRPr="00E43E1A">
              <w:rPr>
                <w:rFonts w:cs="Times New Roman"/>
                <w:b/>
                <w:bCs/>
                <w:sz w:val="22"/>
              </w:rPr>
              <w:t>Recycling</w:t>
            </w:r>
          </w:p>
          <w:p w14:paraId="7074C2FE" w14:textId="55B5798F" w:rsidR="002F38F5" w:rsidRPr="002F3078" w:rsidRDefault="002F38F5" w:rsidP="002F38F5">
            <w:pPr>
              <w:widowControl/>
              <w:spacing w:line="20" w:lineRule="atLeast"/>
              <w:rPr>
                <w:rFonts w:cs="Times New Roman"/>
                <w:szCs w:val="26"/>
              </w:rPr>
            </w:pPr>
            <w:r w:rsidRPr="002F3078">
              <w:rPr>
                <w:rFonts w:cs="Times New Roman"/>
                <w:szCs w:val="26"/>
              </w:rPr>
              <w:t>廢棄階段</w:t>
            </w:r>
          </w:p>
        </w:tc>
        <w:tc>
          <w:tcPr>
            <w:tcW w:w="1572" w:type="dxa"/>
          </w:tcPr>
          <w:p w14:paraId="4A697951" w14:textId="22DD712D" w:rsidR="002F38F5" w:rsidRPr="003477A1" w:rsidRDefault="002F38F5" w:rsidP="002F38F5">
            <w:pPr>
              <w:widowControl/>
              <w:spacing w:line="20" w:lineRule="atLeast"/>
              <w:jc w:val="right"/>
              <w:rPr>
                <w:color w:val="FF0000"/>
                <w:highlight w:val="yellow"/>
              </w:rPr>
            </w:pPr>
            <w:r w:rsidRPr="003477A1">
              <w:rPr>
                <w:highlight w:val="yellow"/>
              </w:rPr>
              <w:t>{{</w:t>
            </w:r>
            <w:proofErr w:type="spellStart"/>
            <w:r w:rsidRPr="003477A1">
              <w:rPr>
                <w:highlight w:val="yellow"/>
              </w:rPr>
              <w:t>Recycling_fossil</w:t>
            </w:r>
            <w:proofErr w:type="spellEnd"/>
            <w:r w:rsidRPr="003477A1">
              <w:rPr>
                <w:highlight w:val="yellow"/>
              </w:rPr>
              <w:t>}}</w:t>
            </w:r>
          </w:p>
        </w:tc>
        <w:tc>
          <w:tcPr>
            <w:tcW w:w="1687" w:type="dxa"/>
          </w:tcPr>
          <w:p w14:paraId="4B5FF9C2" w14:textId="023E5472" w:rsidR="002F38F5" w:rsidRPr="003477A1" w:rsidRDefault="002F38F5" w:rsidP="002F38F5">
            <w:pPr>
              <w:widowControl/>
              <w:spacing w:line="20" w:lineRule="atLeast"/>
              <w:jc w:val="right"/>
              <w:rPr>
                <w:highlight w:val="yellow"/>
              </w:rPr>
            </w:pPr>
            <w:r w:rsidRPr="003477A1">
              <w:rPr>
                <w:highlight w:val="yellow"/>
              </w:rPr>
              <w:t>{{</w:t>
            </w:r>
            <w:proofErr w:type="spellStart"/>
            <w:r w:rsidRPr="003477A1">
              <w:rPr>
                <w:highlight w:val="yellow"/>
              </w:rPr>
              <w:t>Recycling_biogenic</w:t>
            </w:r>
            <w:proofErr w:type="spellEnd"/>
            <w:r w:rsidRPr="003477A1">
              <w:rPr>
                <w:highlight w:val="yellow"/>
              </w:rPr>
              <w:t>}}</w:t>
            </w:r>
          </w:p>
        </w:tc>
        <w:tc>
          <w:tcPr>
            <w:tcW w:w="1985" w:type="dxa"/>
          </w:tcPr>
          <w:p w14:paraId="3BFD5F71" w14:textId="52BEA2D9" w:rsidR="002F38F5" w:rsidRPr="003477A1" w:rsidRDefault="002F38F5" w:rsidP="002F38F5">
            <w:pPr>
              <w:widowControl/>
              <w:spacing w:line="20" w:lineRule="atLeast"/>
              <w:jc w:val="right"/>
              <w:rPr>
                <w:highlight w:val="yellow"/>
              </w:rPr>
            </w:pPr>
            <w:r w:rsidRPr="003477A1">
              <w:rPr>
                <w:highlight w:val="yellow"/>
              </w:rPr>
              <w:t>{{</w:t>
            </w:r>
            <w:proofErr w:type="spellStart"/>
            <w:r w:rsidRPr="003477A1">
              <w:rPr>
                <w:highlight w:val="yellow"/>
              </w:rPr>
              <w:t>Recycling_land</w:t>
            </w:r>
            <w:proofErr w:type="spellEnd"/>
            <w:r w:rsidRPr="003477A1">
              <w:rPr>
                <w:highlight w:val="yellow"/>
              </w:rPr>
              <w:t>}}</w:t>
            </w:r>
          </w:p>
        </w:tc>
        <w:tc>
          <w:tcPr>
            <w:tcW w:w="1567" w:type="dxa"/>
          </w:tcPr>
          <w:p w14:paraId="02435556" w14:textId="272609DB" w:rsidR="002F38F5" w:rsidRPr="002F38F5" w:rsidRDefault="002F38F5" w:rsidP="002F38F5">
            <w:pPr>
              <w:widowControl/>
              <w:spacing w:line="20" w:lineRule="atLeast"/>
              <w:jc w:val="right"/>
              <w:rPr>
                <w:rFonts w:cs="Times New Roman"/>
                <w:color w:val="FF0000"/>
                <w:szCs w:val="26"/>
                <w:highlight w:val="yellow"/>
              </w:rPr>
            </w:pPr>
            <w:r w:rsidRPr="002F38F5">
              <w:rPr>
                <w:highlight w:val="yellow"/>
              </w:rPr>
              <w:t>{{</w:t>
            </w:r>
            <w:proofErr w:type="spellStart"/>
            <w:r w:rsidRPr="002F38F5">
              <w:rPr>
                <w:highlight w:val="yellow"/>
              </w:rPr>
              <w:t>Recycling_sum</w:t>
            </w:r>
            <w:proofErr w:type="spellEnd"/>
            <w:r w:rsidRPr="002F38F5">
              <w:rPr>
                <w:highlight w:val="yellow"/>
              </w:rPr>
              <w:t>}}</w:t>
            </w:r>
          </w:p>
        </w:tc>
        <w:tc>
          <w:tcPr>
            <w:tcW w:w="956" w:type="dxa"/>
          </w:tcPr>
          <w:p w14:paraId="6C2D6B34" w14:textId="4B390C1D" w:rsidR="002F38F5" w:rsidRPr="002F38F5" w:rsidRDefault="002F38F5" w:rsidP="002F38F5">
            <w:pPr>
              <w:widowControl/>
              <w:spacing w:line="20" w:lineRule="atLeast"/>
              <w:jc w:val="right"/>
              <w:rPr>
                <w:rFonts w:cs="Times New Roman"/>
                <w:color w:val="FF0000"/>
                <w:szCs w:val="26"/>
                <w:highlight w:val="yellow"/>
              </w:rPr>
            </w:pPr>
            <w:r w:rsidRPr="002F38F5">
              <w:rPr>
                <w:highlight w:val="yellow"/>
              </w:rPr>
              <w:t>{{</w:t>
            </w:r>
            <w:proofErr w:type="spellStart"/>
            <w:r w:rsidRPr="002F38F5">
              <w:rPr>
                <w:highlight w:val="yellow"/>
              </w:rPr>
              <w:t>Recycling_Total_percentage</w:t>
            </w:r>
            <w:proofErr w:type="spellEnd"/>
            <w:r w:rsidRPr="002F38F5">
              <w:rPr>
                <w:highlight w:val="yellow"/>
              </w:rPr>
              <w:t>}}</w:t>
            </w:r>
          </w:p>
        </w:tc>
      </w:tr>
      <w:tr w:rsidR="003E1685" w:rsidRPr="00692303" w14:paraId="3B2291BA" w14:textId="77777777" w:rsidTr="008E6A66">
        <w:trPr>
          <w:jc w:val="center"/>
        </w:trPr>
        <w:tc>
          <w:tcPr>
            <w:tcW w:w="2689" w:type="dxa"/>
          </w:tcPr>
          <w:p w14:paraId="5143679B" w14:textId="77777777" w:rsidR="003E1685" w:rsidRPr="002F3078" w:rsidRDefault="003E1685" w:rsidP="008E6A66">
            <w:pPr>
              <w:widowControl/>
              <w:spacing w:line="20" w:lineRule="atLeast"/>
              <w:rPr>
                <w:rFonts w:cs="Times New Roman"/>
                <w:szCs w:val="26"/>
              </w:rPr>
            </w:pPr>
            <w:r w:rsidRPr="002F3078">
              <w:rPr>
                <w:rFonts w:hint="eastAsia"/>
              </w:rPr>
              <w:lastRenderedPageBreak/>
              <w:t>單位產品碳排放量總量</w:t>
            </w:r>
          </w:p>
        </w:tc>
        <w:tc>
          <w:tcPr>
            <w:tcW w:w="7767" w:type="dxa"/>
            <w:gridSpan w:val="5"/>
            <w:vAlign w:val="center"/>
          </w:tcPr>
          <w:p w14:paraId="21EA78A2" w14:textId="28E40DB7" w:rsidR="003E1685" w:rsidRPr="00F41467" w:rsidRDefault="00F90CDD" w:rsidP="00F41467">
            <w:pPr>
              <w:widowControl/>
              <w:jc w:val="center"/>
              <w:rPr>
                <w:highlight w:val="yellow"/>
              </w:rPr>
            </w:pPr>
            <w:r w:rsidRPr="00F90CDD">
              <w:rPr>
                <w:highlight w:val="yellow"/>
              </w:rPr>
              <w:t>{{</w:t>
            </w:r>
            <w:r w:rsidR="00F41467" w:rsidRPr="00F41467">
              <w:rPr>
                <w:highlight w:val="yellow"/>
              </w:rPr>
              <w:t>Total</w:t>
            </w:r>
            <w:r w:rsidRPr="00F90CDD">
              <w:rPr>
                <w:highlight w:val="yellow"/>
              </w:rPr>
              <w:t>}}</w:t>
            </w:r>
            <w:r w:rsidR="00375C91">
              <w:rPr>
                <w:rFonts w:hint="eastAsia"/>
                <w:highlight w:val="yellow"/>
              </w:rPr>
              <w:t xml:space="preserve"> </w:t>
            </w:r>
            <w:r w:rsidR="003E1685" w:rsidRPr="00990BF4">
              <w:rPr>
                <w:rFonts w:cs="Times New Roman"/>
                <w:b/>
                <w:bCs/>
                <w:szCs w:val="26"/>
              </w:rPr>
              <w:t>kg CO</w:t>
            </w:r>
            <w:r w:rsidR="003E1685" w:rsidRPr="00990BF4">
              <w:rPr>
                <w:rFonts w:cs="Times New Roman"/>
                <w:b/>
                <w:bCs/>
                <w:szCs w:val="26"/>
                <w:vertAlign w:val="subscript"/>
              </w:rPr>
              <w:t>2</w:t>
            </w:r>
            <w:r w:rsidR="003E1685" w:rsidRPr="00990BF4">
              <w:rPr>
                <w:rFonts w:cs="Times New Roman"/>
                <w:b/>
                <w:bCs/>
                <w:szCs w:val="26"/>
              </w:rPr>
              <w:t>e</w:t>
            </w:r>
          </w:p>
        </w:tc>
      </w:tr>
    </w:tbl>
    <w:p w14:paraId="041F36F8" w14:textId="07544E22" w:rsidR="003E1685" w:rsidRDefault="003E1685" w:rsidP="003E1685">
      <w:pPr>
        <w:spacing w:line="20" w:lineRule="atLeast"/>
        <w:jc w:val="center"/>
        <w:rPr>
          <w:rFonts w:cs="Times New Roman"/>
        </w:rPr>
      </w:pPr>
      <w:bookmarkStart w:id="123" w:name="_Toc171330377"/>
      <w:r w:rsidRPr="002F3078">
        <w:rPr>
          <w:rFonts w:cs="Times New Roman"/>
        </w:rPr>
        <w:t>表</w:t>
      </w:r>
      <w:r w:rsidRPr="002F3078">
        <w:rPr>
          <w:rFonts w:cs="Times New Roman"/>
        </w:rPr>
        <w:fldChar w:fldCharType="begin"/>
      </w:r>
      <w:r w:rsidRPr="002F3078">
        <w:rPr>
          <w:rFonts w:cs="Times New Roman"/>
        </w:rPr>
        <w:instrText xml:space="preserve"> SEQ </w:instrText>
      </w:r>
      <w:r w:rsidRPr="002F3078">
        <w:rPr>
          <w:rFonts w:cs="Times New Roman"/>
        </w:rPr>
        <w:instrText>表</w:instrText>
      </w:r>
      <w:r w:rsidRPr="002F3078">
        <w:rPr>
          <w:rFonts w:cs="Times New Roman"/>
        </w:rPr>
        <w:instrText xml:space="preserve"> \* ARABIC </w:instrText>
      </w:r>
      <w:r w:rsidRPr="002F3078">
        <w:rPr>
          <w:rFonts w:cs="Times New Roman"/>
        </w:rPr>
        <w:fldChar w:fldCharType="separate"/>
      </w:r>
      <w:r w:rsidR="00153832">
        <w:rPr>
          <w:rFonts w:cs="Times New Roman"/>
          <w:noProof/>
        </w:rPr>
        <w:t>6</w:t>
      </w:r>
      <w:r w:rsidRPr="002F3078">
        <w:rPr>
          <w:rFonts w:cs="Times New Roman"/>
        </w:rPr>
        <w:fldChar w:fldCharType="end"/>
      </w:r>
      <w:r w:rsidRPr="002F3078">
        <w:rPr>
          <w:rFonts w:cs="Times New Roman"/>
        </w:rPr>
        <w:t>、</w:t>
      </w:r>
      <w:r>
        <w:rPr>
          <w:rFonts w:cs="Times New Roman" w:hint="eastAsia"/>
        </w:rPr>
        <w:t>產品</w:t>
      </w:r>
      <w:r w:rsidRPr="002F3078">
        <w:rPr>
          <w:rFonts w:cs="Times New Roman"/>
        </w:rPr>
        <w:t>碳足跡評估總表</w:t>
      </w:r>
      <w:r w:rsidRPr="002F3078">
        <w:rPr>
          <w:rFonts w:cs="Times New Roman"/>
        </w:rPr>
        <w:t>-1</w:t>
      </w:r>
      <w:bookmarkEnd w:id="123"/>
    </w:p>
    <w:p w14:paraId="0D8255A1" w14:textId="37D8BB44" w:rsidR="007712A6" w:rsidRDefault="007712A6" w:rsidP="00C50FDB">
      <w:pPr>
        <w:spacing w:line="20" w:lineRule="atLeast"/>
        <w:rPr>
          <w:rFonts w:cs="Times New Roman"/>
        </w:rPr>
      </w:pPr>
    </w:p>
    <w:p w14:paraId="3F9E77F8" w14:textId="3B2B093F" w:rsidR="000D4C84" w:rsidRPr="00692303" w:rsidRDefault="00A7233E" w:rsidP="000D4C84">
      <w:pPr>
        <w:spacing w:line="20" w:lineRule="atLeast"/>
        <w:jc w:val="center"/>
        <w:rPr>
          <w:rFonts w:cs="Times New Roman"/>
        </w:rPr>
      </w:pPr>
      <w:r>
        <w:rPr>
          <w:rFonts w:cs="Times New Roman" w:hint="eastAsia"/>
          <w:highlight w:val="yellow"/>
        </w:rPr>
        <w:t>{{</w:t>
      </w:r>
      <w:r w:rsidR="000D4C84">
        <w:rPr>
          <w:rFonts w:cs="Times New Roman" w:hint="eastAsia"/>
          <w:highlight w:val="yellow"/>
        </w:rPr>
        <w:t>Ch</w:t>
      </w:r>
      <w:r w:rsidR="000D4C84">
        <w:rPr>
          <w:rFonts w:cs="Times New Roman"/>
          <w:highlight w:val="yellow"/>
        </w:rPr>
        <w:t>art_</w:t>
      </w:r>
      <w:r w:rsidR="000D4C84">
        <w:rPr>
          <w:rFonts w:cs="Times New Roman" w:hint="eastAsia"/>
          <w:highlight w:val="yellow"/>
        </w:rPr>
        <w:t>2</w:t>
      </w:r>
      <w:r>
        <w:rPr>
          <w:rFonts w:cs="Times New Roman" w:hint="eastAsia"/>
          <w:highlight w:val="yellow"/>
        </w:rPr>
        <w:t>}}</w:t>
      </w:r>
    </w:p>
    <w:p w14:paraId="7C997949" w14:textId="01F8CD63" w:rsidR="00943548" w:rsidRDefault="00943548" w:rsidP="003E1685">
      <w:pPr>
        <w:spacing w:line="20" w:lineRule="atLeast"/>
        <w:jc w:val="center"/>
        <w:rPr>
          <w:rFonts w:cs="Times New Roman"/>
        </w:rPr>
      </w:pPr>
    </w:p>
    <w:p w14:paraId="581D0E1F" w14:textId="25374A77" w:rsidR="00C55D6E" w:rsidRPr="009443D1" w:rsidRDefault="00C55D6E" w:rsidP="009443D1">
      <w:pPr>
        <w:pStyle w:val="af0"/>
        <w:keepNext/>
      </w:pPr>
      <w:bookmarkStart w:id="124" w:name="_Toc198209937"/>
      <w:r w:rsidRPr="00C55D6E">
        <w:rPr>
          <w:rFonts w:hint="eastAsia"/>
          <w:sz w:val="24"/>
          <w:szCs w:val="24"/>
        </w:rPr>
        <w:t>圖</w:t>
      </w:r>
      <w:r w:rsidRPr="00C55D6E">
        <w:rPr>
          <w:rFonts w:hint="eastAsia"/>
          <w:sz w:val="24"/>
          <w:szCs w:val="24"/>
        </w:rPr>
        <w:t xml:space="preserve"> </w:t>
      </w:r>
      <w:r w:rsidRPr="00C55D6E">
        <w:rPr>
          <w:sz w:val="24"/>
          <w:szCs w:val="24"/>
        </w:rPr>
        <w:fldChar w:fldCharType="begin"/>
      </w:r>
      <w:r w:rsidRPr="00C55D6E">
        <w:rPr>
          <w:sz w:val="24"/>
          <w:szCs w:val="24"/>
        </w:rPr>
        <w:instrText xml:space="preserve"> </w:instrText>
      </w:r>
      <w:r w:rsidRPr="00C55D6E">
        <w:rPr>
          <w:rFonts w:hint="eastAsia"/>
          <w:sz w:val="24"/>
          <w:szCs w:val="24"/>
        </w:rPr>
        <w:instrText xml:space="preserve">SEQ </w:instrText>
      </w:r>
      <w:r w:rsidRPr="00C55D6E">
        <w:rPr>
          <w:rFonts w:hint="eastAsia"/>
          <w:sz w:val="24"/>
          <w:szCs w:val="24"/>
        </w:rPr>
        <w:instrText>圖</w:instrText>
      </w:r>
      <w:r w:rsidRPr="00C55D6E">
        <w:rPr>
          <w:rFonts w:hint="eastAsia"/>
          <w:sz w:val="24"/>
          <w:szCs w:val="24"/>
        </w:rPr>
        <w:instrText xml:space="preserve"> \* ARABIC</w:instrText>
      </w:r>
      <w:r w:rsidRPr="00C55D6E">
        <w:rPr>
          <w:sz w:val="24"/>
          <w:szCs w:val="24"/>
        </w:rPr>
        <w:instrText xml:space="preserve"> </w:instrText>
      </w:r>
      <w:r w:rsidRPr="00C55D6E">
        <w:rPr>
          <w:sz w:val="24"/>
          <w:szCs w:val="24"/>
        </w:rPr>
        <w:fldChar w:fldCharType="separate"/>
      </w:r>
      <w:r w:rsidR="009F5852">
        <w:rPr>
          <w:noProof/>
          <w:sz w:val="24"/>
          <w:szCs w:val="24"/>
        </w:rPr>
        <w:t>5</w:t>
      </w:r>
      <w:r w:rsidRPr="00C55D6E">
        <w:rPr>
          <w:sz w:val="24"/>
          <w:szCs w:val="24"/>
        </w:rPr>
        <w:fldChar w:fldCharType="end"/>
      </w:r>
      <w:r w:rsidRPr="00C55D6E">
        <w:rPr>
          <w:rFonts w:hint="eastAsia"/>
          <w:sz w:val="24"/>
          <w:szCs w:val="24"/>
        </w:rPr>
        <w:t>、</w:t>
      </w:r>
      <w:r w:rsidR="006806B8">
        <w:rPr>
          <w:rFonts w:hint="eastAsia"/>
          <w:sz w:val="24"/>
          <w:szCs w:val="24"/>
        </w:rPr>
        <w:t>總</w:t>
      </w:r>
      <w:r w:rsidRPr="00ED3931">
        <w:rPr>
          <w:rFonts w:cs="Times New Roman"/>
          <w:sz w:val="24"/>
        </w:rPr>
        <w:t>排放</w:t>
      </w:r>
      <w:r>
        <w:rPr>
          <w:rFonts w:cs="Times New Roman" w:hint="eastAsia"/>
          <w:sz w:val="24"/>
        </w:rPr>
        <w:t>源</w:t>
      </w:r>
      <w:r w:rsidR="006806B8">
        <w:rPr>
          <w:rFonts w:cs="Times New Roman" w:hint="eastAsia"/>
          <w:sz w:val="24"/>
        </w:rPr>
        <w:t>類別占比</w:t>
      </w:r>
      <w:bookmarkEnd w:id="124"/>
    </w:p>
    <w:p w14:paraId="413E92E6" w14:textId="77777777" w:rsidR="003B44B1" w:rsidRPr="006E5DB3" w:rsidRDefault="003B44B1" w:rsidP="006E5DB3"/>
    <w:tbl>
      <w:tblPr>
        <w:tblStyle w:val="aa"/>
        <w:tblW w:w="10769" w:type="dxa"/>
        <w:jc w:val="center"/>
        <w:tblLayout w:type="fixed"/>
        <w:tblLook w:val="04A0" w:firstRow="1" w:lastRow="0" w:firstColumn="1" w:lastColumn="0" w:noHBand="0" w:noVBand="1"/>
      </w:tblPr>
      <w:tblGrid>
        <w:gridCol w:w="2263"/>
        <w:gridCol w:w="1560"/>
        <w:gridCol w:w="1701"/>
        <w:gridCol w:w="1417"/>
        <w:gridCol w:w="1418"/>
        <w:gridCol w:w="1134"/>
        <w:gridCol w:w="1276"/>
      </w:tblGrid>
      <w:tr w:rsidR="00B810D7" w:rsidRPr="00913BF8" w14:paraId="27DCEED8" w14:textId="6A4AAB33" w:rsidTr="00742E1C">
        <w:trPr>
          <w:trHeight w:val="324"/>
          <w:jc w:val="center"/>
        </w:trPr>
        <w:tc>
          <w:tcPr>
            <w:tcW w:w="2263" w:type="dxa"/>
            <w:tcBorders>
              <w:tl2br w:val="single" w:sz="4" w:space="0" w:color="auto"/>
            </w:tcBorders>
            <w:noWrap/>
            <w:vAlign w:val="center"/>
            <w:hideMark/>
          </w:tcPr>
          <w:p w14:paraId="36C1D93D" w14:textId="63B6CFD1" w:rsidR="00B810D7" w:rsidRPr="00913BF8" w:rsidRDefault="00B810D7" w:rsidP="009D7AED">
            <w:pPr>
              <w:tabs>
                <w:tab w:val="right" w:pos="1952"/>
              </w:tabs>
              <w:spacing w:line="20" w:lineRule="atLeast"/>
              <w:jc w:val="both"/>
              <w:rPr>
                <w:rFonts w:cs="Times New Roman"/>
                <w:b/>
                <w:bCs/>
                <w:sz w:val="22"/>
              </w:rPr>
            </w:pPr>
            <w:r w:rsidRPr="00913BF8">
              <w:rPr>
                <w:rFonts w:cs="Times New Roman"/>
                <w:b/>
                <w:bCs/>
                <w:sz w:val="22"/>
              </w:rPr>
              <w:tab/>
            </w:r>
            <w:r w:rsidRPr="00913BF8">
              <w:rPr>
                <w:rFonts w:cs="Times New Roman"/>
                <w:b/>
                <w:bCs/>
                <w:sz w:val="22"/>
              </w:rPr>
              <w:t>階段</w:t>
            </w:r>
          </w:p>
          <w:p w14:paraId="302B94FB" w14:textId="77777777" w:rsidR="00B810D7" w:rsidRPr="00913BF8" w:rsidRDefault="00B810D7" w:rsidP="009D7AED">
            <w:pPr>
              <w:spacing w:line="20" w:lineRule="atLeast"/>
              <w:jc w:val="both"/>
              <w:rPr>
                <w:rFonts w:cs="Times New Roman"/>
                <w:sz w:val="22"/>
              </w:rPr>
            </w:pPr>
          </w:p>
          <w:p w14:paraId="6203144C" w14:textId="07048DF6" w:rsidR="00B810D7" w:rsidRPr="00913BF8" w:rsidRDefault="00B810D7" w:rsidP="009D7AED">
            <w:pPr>
              <w:spacing w:line="20" w:lineRule="atLeast"/>
              <w:jc w:val="both"/>
              <w:rPr>
                <w:rFonts w:cs="Times New Roman"/>
                <w:b/>
                <w:sz w:val="22"/>
              </w:rPr>
            </w:pPr>
            <w:r>
              <w:rPr>
                <w:rFonts w:cs="Times New Roman" w:hint="eastAsia"/>
                <w:b/>
                <w:sz w:val="22"/>
              </w:rPr>
              <w:t>排放源</w:t>
            </w:r>
            <w:r w:rsidRPr="00913BF8">
              <w:rPr>
                <w:rFonts w:cs="Times New Roman"/>
                <w:b/>
                <w:sz w:val="22"/>
              </w:rPr>
              <w:t>類別</w:t>
            </w:r>
          </w:p>
        </w:tc>
        <w:tc>
          <w:tcPr>
            <w:tcW w:w="1560" w:type="dxa"/>
            <w:vAlign w:val="center"/>
          </w:tcPr>
          <w:p w14:paraId="7EE97EA6" w14:textId="77777777" w:rsidR="00B810D7" w:rsidRPr="00E43E1A" w:rsidRDefault="00B810D7" w:rsidP="008B409A">
            <w:pPr>
              <w:spacing w:line="20" w:lineRule="atLeast"/>
              <w:jc w:val="center"/>
              <w:rPr>
                <w:rFonts w:cs="Times New Roman"/>
                <w:b/>
                <w:bCs/>
                <w:sz w:val="22"/>
              </w:rPr>
            </w:pPr>
            <w:r w:rsidRPr="00E43E1A">
              <w:rPr>
                <w:rFonts w:cs="Times New Roman"/>
                <w:b/>
                <w:bCs/>
                <w:sz w:val="22"/>
              </w:rPr>
              <w:t>Raw Material</w:t>
            </w:r>
          </w:p>
          <w:p w14:paraId="161093C6" w14:textId="2EA2A03D" w:rsidR="00B810D7" w:rsidRPr="00E43E1A" w:rsidRDefault="00B810D7" w:rsidP="008B409A">
            <w:pPr>
              <w:spacing w:line="20" w:lineRule="atLeast"/>
              <w:jc w:val="center"/>
              <w:rPr>
                <w:rFonts w:cs="Times New Roman"/>
                <w:b/>
                <w:bCs/>
                <w:sz w:val="22"/>
              </w:rPr>
            </w:pPr>
            <w:r w:rsidRPr="00E43E1A">
              <w:rPr>
                <w:rFonts w:cs="Times New Roman"/>
                <w:b/>
                <w:sz w:val="22"/>
                <w:szCs w:val="26"/>
              </w:rPr>
              <w:t>原料階段</w:t>
            </w:r>
            <w:r w:rsidRPr="00E43E1A">
              <w:rPr>
                <w:rFonts w:cs="Times New Roman"/>
                <w:b/>
                <w:sz w:val="22"/>
                <w:szCs w:val="26"/>
              </w:rPr>
              <w:t>(</w:t>
            </w:r>
            <w:r w:rsidRPr="00E43E1A">
              <w:rPr>
                <w:rFonts w:cs="Times New Roman"/>
                <w:b/>
                <w:sz w:val="22"/>
                <w:szCs w:val="26"/>
              </w:rPr>
              <w:t>含運輸</w:t>
            </w:r>
            <w:r w:rsidRPr="00E43E1A">
              <w:rPr>
                <w:rFonts w:cs="Times New Roman"/>
                <w:b/>
                <w:sz w:val="22"/>
                <w:szCs w:val="26"/>
              </w:rPr>
              <w:t>)</w:t>
            </w:r>
          </w:p>
        </w:tc>
        <w:tc>
          <w:tcPr>
            <w:tcW w:w="1701" w:type="dxa"/>
            <w:vAlign w:val="center"/>
          </w:tcPr>
          <w:p w14:paraId="7D0B742F" w14:textId="77777777" w:rsidR="00B810D7" w:rsidRPr="00E43E1A" w:rsidRDefault="00B810D7" w:rsidP="008B409A">
            <w:pPr>
              <w:spacing w:line="20" w:lineRule="atLeast"/>
              <w:jc w:val="center"/>
              <w:rPr>
                <w:rFonts w:cs="Times New Roman"/>
                <w:b/>
                <w:bCs/>
                <w:sz w:val="22"/>
              </w:rPr>
            </w:pPr>
            <w:r w:rsidRPr="00E43E1A">
              <w:rPr>
                <w:rFonts w:cs="Times New Roman"/>
                <w:b/>
                <w:bCs/>
                <w:sz w:val="22"/>
              </w:rPr>
              <w:t>Manufacturing</w:t>
            </w:r>
          </w:p>
          <w:p w14:paraId="0C622647" w14:textId="666D6AD3" w:rsidR="00B810D7" w:rsidRPr="00E43E1A" w:rsidRDefault="00B810D7" w:rsidP="008B409A">
            <w:pPr>
              <w:spacing w:line="20" w:lineRule="atLeast"/>
              <w:jc w:val="center"/>
              <w:rPr>
                <w:rFonts w:cs="Times New Roman"/>
                <w:b/>
                <w:bCs/>
                <w:sz w:val="22"/>
              </w:rPr>
            </w:pPr>
            <w:r w:rsidRPr="00E43E1A">
              <w:rPr>
                <w:rFonts w:cs="Times New Roman"/>
                <w:b/>
                <w:sz w:val="22"/>
                <w:szCs w:val="26"/>
              </w:rPr>
              <w:t>製程階段</w:t>
            </w:r>
            <w:r w:rsidRPr="00E43E1A">
              <w:rPr>
                <w:rFonts w:cs="Times New Roman"/>
                <w:b/>
                <w:sz w:val="22"/>
                <w:szCs w:val="26"/>
              </w:rPr>
              <w:t>(</w:t>
            </w:r>
            <w:r w:rsidRPr="00E43E1A">
              <w:rPr>
                <w:rFonts w:cs="Times New Roman"/>
                <w:b/>
                <w:sz w:val="22"/>
                <w:szCs w:val="26"/>
              </w:rPr>
              <w:t>含運輸</w:t>
            </w:r>
            <w:r w:rsidRPr="00E43E1A">
              <w:rPr>
                <w:rFonts w:cs="Times New Roman"/>
                <w:b/>
                <w:sz w:val="22"/>
                <w:szCs w:val="26"/>
              </w:rPr>
              <w:t>)</w:t>
            </w:r>
          </w:p>
        </w:tc>
        <w:tc>
          <w:tcPr>
            <w:tcW w:w="1417" w:type="dxa"/>
            <w:noWrap/>
            <w:vAlign w:val="center"/>
            <w:hideMark/>
          </w:tcPr>
          <w:p w14:paraId="48578676" w14:textId="77777777" w:rsidR="00B810D7" w:rsidRPr="00E43E1A" w:rsidRDefault="00B810D7" w:rsidP="008B409A">
            <w:pPr>
              <w:spacing w:line="20" w:lineRule="atLeast"/>
              <w:jc w:val="center"/>
              <w:rPr>
                <w:rFonts w:cs="Times New Roman"/>
                <w:b/>
                <w:bCs/>
                <w:sz w:val="22"/>
              </w:rPr>
            </w:pPr>
            <w:r w:rsidRPr="00E43E1A">
              <w:rPr>
                <w:rFonts w:cs="Times New Roman"/>
                <w:b/>
                <w:bCs/>
                <w:sz w:val="22"/>
              </w:rPr>
              <w:t>Distribution</w:t>
            </w:r>
          </w:p>
          <w:p w14:paraId="45B7D732" w14:textId="3DBC80F6" w:rsidR="00B810D7" w:rsidRPr="00E43E1A" w:rsidRDefault="00B810D7" w:rsidP="008B409A">
            <w:pPr>
              <w:spacing w:line="20" w:lineRule="atLeast"/>
              <w:jc w:val="center"/>
              <w:rPr>
                <w:rFonts w:cs="Times New Roman"/>
                <w:b/>
                <w:bCs/>
                <w:sz w:val="22"/>
              </w:rPr>
            </w:pPr>
            <w:r w:rsidRPr="00E43E1A">
              <w:rPr>
                <w:rFonts w:cs="Times New Roman"/>
                <w:b/>
                <w:sz w:val="22"/>
                <w:szCs w:val="26"/>
              </w:rPr>
              <w:t>運輸階段</w:t>
            </w:r>
          </w:p>
        </w:tc>
        <w:tc>
          <w:tcPr>
            <w:tcW w:w="1418" w:type="dxa"/>
            <w:vAlign w:val="center"/>
          </w:tcPr>
          <w:p w14:paraId="25C30B7F" w14:textId="77777777" w:rsidR="00B810D7" w:rsidRPr="00E43E1A" w:rsidRDefault="00B810D7" w:rsidP="008B409A">
            <w:pPr>
              <w:spacing w:line="20" w:lineRule="atLeast"/>
              <w:jc w:val="center"/>
              <w:rPr>
                <w:rFonts w:cs="Times New Roman"/>
                <w:b/>
                <w:bCs/>
                <w:sz w:val="22"/>
              </w:rPr>
            </w:pPr>
            <w:r w:rsidRPr="00E43E1A">
              <w:rPr>
                <w:rFonts w:cs="Times New Roman"/>
                <w:b/>
                <w:bCs/>
                <w:sz w:val="22"/>
              </w:rPr>
              <w:t>Usage</w:t>
            </w:r>
          </w:p>
          <w:p w14:paraId="2E5D8BA4" w14:textId="0ADAE58F" w:rsidR="00B810D7" w:rsidRPr="00E43E1A" w:rsidRDefault="00B810D7" w:rsidP="008B409A">
            <w:pPr>
              <w:spacing w:line="20" w:lineRule="atLeast"/>
              <w:jc w:val="center"/>
              <w:rPr>
                <w:rFonts w:cs="Times New Roman"/>
                <w:b/>
                <w:bCs/>
                <w:sz w:val="22"/>
              </w:rPr>
            </w:pPr>
            <w:r w:rsidRPr="00E43E1A">
              <w:rPr>
                <w:rFonts w:cs="Times New Roman"/>
                <w:b/>
                <w:sz w:val="22"/>
                <w:szCs w:val="26"/>
              </w:rPr>
              <w:t>使用階段</w:t>
            </w:r>
          </w:p>
        </w:tc>
        <w:tc>
          <w:tcPr>
            <w:tcW w:w="1134" w:type="dxa"/>
            <w:noWrap/>
            <w:vAlign w:val="center"/>
            <w:hideMark/>
          </w:tcPr>
          <w:p w14:paraId="1BD01EE0" w14:textId="77777777" w:rsidR="00B810D7" w:rsidRPr="00E43E1A" w:rsidRDefault="00B810D7" w:rsidP="008B409A">
            <w:pPr>
              <w:spacing w:line="20" w:lineRule="atLeast"/>
              <w:jc w:val="center"/>
              <w:rPr>
                <w:rFonts w:cs="Times New Roman"/>
                <w:b/>
                <w:bCs/>
                <w:sz w:val="22"/>
              </w:rPr>
            </w:pPr>
            <w:r w:rsidRPr="00E43E1A">
              <w:rPr>
                <w:rFonts w:cs="Times New Roman"/>
                <w:b/>
                <w:bCs/>
                <w:sz w:val="22"/>
              </w:rPr>
              <w:t>Recycling</w:t>
            </w:r>
          </w:p>
          <w:p w14:paraId="714DE5F4" w14:textId="547787C9" w:rsidR="00B810D7" w:rsidRPr="00E43E1A" w:rsidRDefault="00B810D7" w:rsidP="008B409A">
            <w:pPr>
              <w:spacing w:line="20" w:lineRule="atLeast"/>
              <w:jc w:val="center"/>
              <w:rPr>
                <w:rFonts w:cs="Times New Roman"/>
                <w:b/>
                <w:bCs/>
                <w:sz w:val="22"/>
              </w:rPr>
            </w:pPr>
            <w:r w:rsidRPr="00E43E1A">
              <w:rPr>
                <w:rFonts w:cs="Times New Roman"/>
                <w:b/>
                <w:sz w:val="22"/>
                <w:szCs w:val="26"/>
              </w:rPr>
              <w:t>廢棄階段</w:t>
            </w:r>
          </w:p>
        </w:tc>
        <w:tc>
          <w:tcPr>
            <w:tcW w:w="1276" w:type="dxa"/>
            <w:vAlign w:val="center"/>
          </w:tcPr>
          <w:p w14:paraId="135D85BC" w14:textId="77777777" w:rsidR="00B55542" w:rsidRDefault="00B55542" w:rsidP="00B810D7">
            <w:pPr>
              <w:widowControl/>
              <w:spacing w:line="20" w:lineRule="atLeast"/>
              <w:jc w:val="center"/>
              <w:rPr>
                <w:rFonts w:cs="Times New Roman"/>
                <w:b/>
                <w:bCs/>
                <w:sz w:val="22"/>
              </w:rPr>
            </w:pPr>
            <w:r>
              <w:rPr>
                <w:rFonts w:cs="Times New Roman" w:hint="eastAsia"/>
                <w:b/>
                <w:bCs/>
                <w:sz w:val="22"/>
              </w:rPr>
              <w:t>排放源</w:t>
            </w:r>
          </w:p>
          <w:p w14:paraId="50E4E207" w14:textId="75A34366" w:rsidR="00B810D7" w:rsidRPr="002F3078" w:rsidRDefault="00B810D7" w:rsidP="00B810D7">
            <w:pPr>
              <w:widowControl/>
              <w:spacing w:line="20" w:lineRule="atLeast"/>
              <w:jc w:val="center"/>
              <w:rPr>
                <w:rFonts w:cs="Times New Roman"/>
                <w:b/>
                <w:szCs w:val="26"/>
              </w:rPr>
            </w:pPr>
            <w:r w:rsidRPr="002F3078">
              <w:rPr>
                <w:rFonts w:cs="Times New Roman"/>
                <w:b/>
                <w:szCs w:val="26"/>
              </w:rPr>
              <w:t>百分比</w:t>
            </w:r>
          </w:p>
          <w:p w14:paraId="4D96B2F2" w14:textId="0744E4C6" w:rsidR="00B810D7" w:rsidRPr="00E43E1A" w:rsidRDefault="00B810D7" w:rsidP="00B810D7">
            <w:pPr>
              <w:spacing w:line="20" w:lineRule="atLeast"/>
              <w:jc w:val="center"/>
              <w:rPr>
                <w:rFonts w:cs="Times New Roman"/>
                <w:b/>
                <w:bCs/>
                <w:sz w:val="22"/>
              </w:rPr>
            </w:pPr>
            <w:r w:rsidRPr="002F3078">
              <w:rPr>
                <w:rFonts w:cs="Times New Roman" w:hint="eastAsia"/>
                <w:b/>
                <w:szCs w:val="26"/>
              </w:rPr>
              <w:t>(%)</w:t>
            </w:r>
          </w:p>
        </w:tc>
      </w:tr>
      <w:tr w:rsidR="00E72DD6" w:rsidRPr="002F3078" w14:paraId="143C36C2" w14:textId="5763F8D5" w:rsidTr="001A3478">
        <w:trPr>
          <w:trHeight w:val="324"/>
          <w:jc w:val="center"/>
        </w:trPr>
        <w:tc>
          <w:tcPr>
            <w:tcW w:w="2263" w:type="dxa"/>
            <w:noWrap/>
            <w:vAlign w:val="center"/>
            <w:hideMark/>
          </w:tcPr>
          <w:p w14:paraId="61C38BC4" w14:textId="1737D535" w:rsidR="00E72DD6" w:rsidRPr="002F3078" w:rsidRDefault="00E72DD6" w:rsidP="00E72DD6">
            <w:pPr>
              <w:spacing w:line="20" w:lineRule="atLeast"/>
              <w:jc w:val="both"/>
              <w:rPr>
                <w:rFonts w:cs="Times New Roman"/>
                <w:b/>
                <w:sz w:val="22"/>
              </w:rPr>
            </w:pPr>
            <w:r w:rsidRPr="002F3078">
              <w:rPr>
                <w:rFonts w:cs="Times New Roman"/>
                <w:b/>
                <w:sz w:val="22"/>
              </w:rPr>
              <w:t>GWP100 - fossil</w:t>
            </w:r>
          </w:p>
        </w:tc>
        <w:tc>
          <w:tcPr>
            <w:tcW w:w="1560" w:type="dxa"/>
          </w:tcPr>
          <w:p w14:paraId="193D4BFF" w14:textId="6A44644C" w:rsidR="00E72DD6" w:rsidRPr="00E72DD6" w:rsidRDefault="00E72DD6" w:rsidP="00E72DD6">
            <w:pPr>
              <w:spacing w:line="20" w:lineRule="atLeast"/>
              <w:jc w:val="both"/>
              <w:rPr>
                <w:rFonts w:cs="Times New Roman"/>
                <w:color w:val="FF0000"/>
                <w:sz w:val="22"/>
                <w:highlight w:val="yellow"/>
              </w:rPr>
            </w:pPr>
            <w:r w:rsidRPr="00E72DD6">
              <w:rPr>
                <w:highlight w:val="yellow"/>
              </w:rPr>
              <w:t>{{</w:t>
            </w:r>
            <w:proofErr w:type="spellStart"/>
            <w:r w:rsidRPr="00E72DD6">
              <w:rPr>
                <w:highlight w:val="yellow"/>
              </w:rPr>
              <w:t>Raw_Material_fossil</w:t>
            </w:r>
            <w:proofErr w:type="spellEnd"/>
            <w:r w:rsidRPr="00E72DD6">
              <w:rPr>
                <w:highlight w:val="yellow"/>
              </w:rPr>
              <w:t>}}</w:t>
            </w:r>
          </w:p>
        </w:tc>
        <w:tc>
          <w:tcPr>
            <w:tcW w:w="1701" w:type="dxa"/>
          </w:tcPr>
          <w:p w14:paraId="20662E4D" w14:textId="18F6129F" w:rsidR="00E72DD6" w:rsidRPr="00E72DD6" w:rsidRDefault="00E72DD6" w:rsidP="00E72DD6">
            <w:pPr>
              <w:spacing w:line="20" w:lineRule="atLeast"/>
              <w:jc w:val="both"/>
              <w:rPr>
                <w:rFonts w:cs="Times New Roman"/>
                <w:color w:val="FF0000"/>
                <w:sz w:val="22"/>
                <w:highlight w:val="yellow"/>
              </w:rPr>
            </w:pPr>
            <w:r w:rsidRPr="00E72DD6">
              <w:rPr>
                <w:highlight w:val="yellow"/>
              </w:rPr>
              <w:t>{{</w:t>
            </w:r>
            <w:proofErr w:type="spellStart"/>
            <w:r w:rsidRPr="00E72DD6">
              <w:rPr>
                <w:highlight w:val="yellow"/>
              </w:rPr>
              <w:t>Manufacturing_fossil</w:t>
            </w:r>
            <w:proofErr w:type="spellEnd"/>
            <w:r w:rsidRPr="00E72DD6">
              <w:rPr>
                <w:highlight w:val="yellow"/>
              </w:rPr>
              <w:t>}}</w:t>
            </w:r>
          </w:p>
        </w:tc>
        <w:tc>
          <w:tcPr>
            <w:tcW w:w="1417" w:type="dxa"/>
            <w:noWrap/>
          </w:tcPr>
          <w:p w14:paraId="25D5B9FE" w14:textId="1553694D" w:rsidR="00E72DD6" w:rsidRPr="00E72DD6" w:rsidRDefault="00E72DD6" w:rsidP="00E72DD6">
            <w:pPr>
              <w:spacing w:line="20" w:lineRule="atLeast"/>
              <w:jc w:val="both"/>
              <w:rPr>
                <w:rFonts w:cs="Times New Roman"/>
                <w:color w:val="FF0000"/>
                <w:sz w:val="22"/>
                <w:highlight w:val="yellow"/>
              </w:rPr>
            </w:pPr>
            <w:r w:rsidRPr="00E72DD6">
              <w:rPr>
                <w:highlight w:val="yellow"/>
              </w:rPr>
              <w:t>{{</w:t>
            </w:r>
            <w:proofErr w:type="spellStart"/>
            <w:r w:rsidRPr="00E72DD6">
              <w:rPr>
                <w:highlight w:val="yellow"/>
              </w:rPr>
              <w:t>Distribution_fossil</w:t>
            </w:r>
            <w:proofErr w:type="spellEnd"/>
            <w:r w:rsidRPr="00E72DD6">
              <w:rPr>
                <w:highlight w:val="yellow"/>
              </w:rPr>
              <w:t>}}</w:t>
            </w:r>
          </w:p>
        </w:tc>
        <w:tc>
          <w:tcPr>
            <w:tcW w:w="1418" w:type="dxa"/>
          </w:tcPr>
          <w:p w14:paraId="79274ED4" w14:textId="380D8FA7" w:rsidR="00E72DD6" w:rsidRPr="00E72DD6" w:rsidRDefault="00E72DD6" w:rsidP="00E72DD6">
            <w:pPr>
              <w:spacing w:line="20" w:lineRule="atLeast"/>
              <w:jc w:val="both"/>
              <w:rPr>
                <w:rFonts w:cs="Times New Roman"/>
                <w:color w:val="FF0000"/>
                <w:sz w:val="22"/>
                <w:highlight w:val="yellow"/>
              </w:rPr>
            </w:pPr>
            <w:r w:rsidRPr="00E72DD6">
              <w:rPr>
                <w:highlight w:val="yellow"/>
              </w:rPr>
              <w:t>{{</w:t>
            </w:r>
            <w:proofErr w:type="spellStart"/>
            <w:r w:rsidRPr="00E72DD6">
              <w:rPr>
                <w:highlight w:val="yellow"/>
              </w:rPr>
              <w:t>Usage_fossil</w:t>
            </w:r>
            <w:proofErr w:type="spellEnd"/>
            <w:r w:rsidRPr="00E72DD6">
              <w:rPr>
                <w:highlight w:val="yellow"/>
              </w:rPr>
              <w:t>}}</w:t>
            </w:r>
          </w:p>
        </w:tc>
        <w:tc>
          <w:tcPr>
            <w:tcW w:w="1134" w:type="dxa"/>
            <w:noWrap/>
          </w:tcPr>
          <w:p w14:paraId="15F39117" w14:textId="4EA2A528" w:rsidR="00E72DD6" w:rsidRPr="00E72DD6" w:rsidRDefault="00E72DD6" w:rsidP="00E72DD6">
            <w:pPr>
              <w:spacing w:line="20" w:lineRule="atLeast"/>
              <w:jc w:val="both"/>
              <w:rPr>
                <w:rFonts w:cs="Times New Roman"/>
                <w:color w:val="FF0000"/>
                <w:sz w:val="22"/>
                <w:highlight w:val="yellow"/>
              </w:rPr>
            </w:pPr>
            <w:r w:rsidRPr="00E72DD6">
              <w:rPr>
                <w:highlight w:val="yellow"/>
              </w:rPr>
              <w:t>{{</w:t>
            </w:r>
            <w:proofErr w:type="spellStart"/>
            <w:r w:rsidRPr="00E72DD6">
              <w:rPr>
                <w:highlight w:val="yellow"/>
              </w:rPr>
              <w:t>Recycling_fossil</w:t>
            </w:r>
            <w:proofErr w:type="spellEnd"/>
            <w:r w:rsidRPr="00E72DD6">
              <w:rPr>
                <w:highlight w:val="yellow"/>
              </w:rPr>
              <w:t>}}</w:t>
            </w:r>
          </w:p>
        </w:tc>
        <w:tc>
          <w:tcPr>
            <w:tcW w:w="1276" w:type="dxa"/>
          </w:tcPr>
          <w:p w14:paraId="707278D9" w14:textId="77777777" w:rsidR="00E72DD6" w:rsidRPr="00C6233C" w:rsidRDefault="00E72DD6" w:rsidP="00E72DD6">
            <w:pPr>
              <w:spacing w:line="20" w:lineRule="atLeast"/>
              <w:jc w:val="both"/>
              <w:rPr>
                <w:highlight w:val="yellow"/>
              </w:rPr>
            </w:pPr>
            <w:r w:rsidRPr="00474BFC">
              <w:rPr>
                <w:highlight w:val="yellow"/>
              </w:rPr>
              <w:t>{{</w:t>
            </w:r>
            <w:r w:rsidRPr="00C6233C">
              <w:rPr>
                <w:highlight w:val="yellow"/>
              </w:rPr>
              <w:t>sum_percentage_1</w:t>
            </w:r>
          </w:p>
          <w:p w14:paraId="314DE4B6" w14:textId="72931AB5" w:rsidR="00E72DD6" w:rsidRPr="00474BFC" w:rsidRDefault="00E72DD6" w:rsidP="00E72DD6">
            <w:pPr>
              <w:spacing w:line="20" w:lineRule="atLeast"/>
              <w:jc w:val="both"/>
              <w:rPr>
                <w:color w:val="FF0000"/>
                <w:highlight w:val="yellow"/>
              </w:rPr>
            </w:pPr>
            <w:r w:rsidRPr="00474BFC">
              <w:rPr>
                <w:highlight w:val="yellow"/>
              </w:rPr>
              <w:t>}}</w:t>
            </w:r>
          </w:p>
        </w:tc>
      </w:tr>
      <w:tr w:rsidR="00E72DD6" w:rsidRPr="002F3078" w14:paraId="53EA2EE8" w14:textId="607DA1F8" w:rsidTr="001A3478">
        <w:trPr>
          <w:trHeight w:val="324"/>
          <w:jc w:val="center"/>
        </w:trPr>
        <w:tc>
          <w:tcPr>
            <w:tcW w:w="2263" w:type="dxa"/>
            <w:noWrap/>
            <w:vAlign w:val="center"/>
            <w:hideMark/>
          </w:tcPr>
          <w:p w14:paraId="650D7555" w14:textId="5EE5B325" w:rsidR="00E72DD6" w:rsidRPr="002F3078" w:rsidRDefault="00E72DD6" w:rsidP="00E72DD6">
            <w:pPr>
              <w:spacing w:line="20" w:lineRule="atLeast"/>
              <w:jc w:val="both"/>
              <w:rPr>
                <w:rFonts w:cs="Times New Roman"/>
                <w:b/>
                <w:sz w:val="22"/>
              </w:rPr>
            </w:pPr>
            <w:r w:rsidRPr="002F3078">
              <w:rPr>
                <w:b/>
                <w:sz w:val="22"/>
              </w:rPr>
              <w:t>GWP100 - biogeni</w:t>
            </w:r>
            <w:r w:rsidRPr="002F3078">
              <w:rPr>
                <w:rFonts w:hint="eastAsia"/>
                <w:b/>
                <w:sz w:val="22"/>
              </w:rPr>
              <w:t>c</w:t>
            </w:r>
          </w:p>
        </w:tc>
        <w:tc>
          <w:tcPr>
            <w:tcW w:w="1560" w:type="dxa"/>
          </w:tcPr>
          <w:p w14:paraId="4EB54498" w14:textId="280CA442" w:rsidR="00E72DD6" w:rsidRPr="00E72DD6" w:rsidRDefault="00E72DD6" w:rsidP="00E72DD6">
            <w:pPr>
              <w:spacing w:line="20" w:lineRule="atLeast"/>
              <w:jc w:val="both"/>
              <w:rPr>
                <w:rFonts w:cs="Times New Roman"/>
                <w:color w:val="FF0000"/>
                <w:sz w:val="22"/>
                <w:highlight w:val="yellow"/>
              </w:rPr>
            </w:pPr>
            <w:r w:rsidRPr="00E72DD6">
              <w:rPr>
                <w:highlight w:val="yellow"/>
              </w:rPr>
              <w:t>{{</w:t>
            </w:r>
            <w:proofErr w:type="spellStart"/>
            <w:r w:rsidRPr="00E72DD6">
              <w:rPr>
                <w:highlight w:val="yellow"/>
              </w:rPr>
              <w:t>Raw_Material_biogenic</w:t>
            </w:r>
            <w:proofErr w:type="spellEnd"/>
            <w:r w:rsidRPr="00E72DD6">
              <w:rPr>
                <w:highlight w:val="yellow"/>
              </w:rPr>
              <w:t>}}</w:t>
            </w:r>
          </w:p>
        </w:tc>
        <w:tc>
          <w:tcPr>
            <w:tcW w:w="1701" w:type="dxa"/>
          </w:tcPr>
          <w:p w14:paraId="21B032EF" w14:textId="70B507B0" w:rsidR="00E72DD6" w:rsidRPr="00E72DD6" w:rsidRDefault="00E72DD6" w:rsidP="00E72DD6">
            <w:pPr>
              <w:spacing w:line="20" w:lineRule="atLeast"/>
              <w:jc w:val="both"/>
              <w:rPr>
                <w:rFonts w:cs="Times New Roman"/>
                <w:color w:val="FF0000"/>
                <w:sz w:val="22"/>
                <w:highlight w:val="yellow"/>
              </w:rPr>
            </w:pPr>
            <w:r w:rsidRPr="00E72DD6">
              <w:rPr>
                <w:highlight w:val="yellow"/>
              </w:rPr>
              <w:t>{{</w:t>
            </w:r>
            <w:proofErr w:type="spellStart"/>
            <w:r w:rsidRPr="00E72DD6">
              <w:rPr>
                <w:highlight w:val="yellow"/>
              </w:rPr>
              <w:t>Manufacturing_biogenic</w:t>
            </w:r>
            <w:proofErr w:type="spellEnd"/>
            <w:r w:rsidRPr="00E72DD6">
              <w:rPr>
                <w:highlight w:val="yellow"/>
              </w:rPr>
              <w:t>}}</w:t>
            </w:r>
          </w:p>
        </w:tc>
        <w:tc>
          <w:tcPr>
            <w:tcW w:w="1417" w:type="dxa"/>
            <w:noWrap/>
          </w:tcPr>
          <w:p w14:paraId="505B3B4F" w14:textId="2C7DA661" w:rsidR="00E72DD6" w:rsidRPr="00E72DD6" w:rsidRDefault="00E72DD6" w:rsidP="00E72DD6">
            <w:pPr>
              <w:spacing w:line="20" w:lineRule="atLeast"/>
              <w:jc w:val="both"/>
              <w:rPr>
                <w:rFonts w:cs="Times New Roman"/>
                <w:color w:val="FF0000"/>
                <w:sz w:val="22"/>
                <w:highlight w:val="yellow"/>
              </w:rPr>
            </w:pPr>
            <w:r w:rsidRPr="00E72DD6">
              <w:rPr>
                <w:highlight w:val="yellow"/>
              </w:rPr>
              <w:t>{{</w:t>
            </w:r>
            <w:proofErr w:type="spellStart"/>
            <w:r w:rsidRPr="00E72DD6">
              <w:rPr>
                <w:highlight w:val="yellow"/>
              </w:rPr>
              <w:t>Distribution_biogenic</w:t>
            </w:r>
            <w:proofErr w:type="spellEnd"/>
            <w:r w:rsidRPr="00E72DD6">
              <w:rPr>
                <w:highlight w:val="yellow"/>
              </w:rPr>
              <w:t>}}</w:t>
            </w:r>
          </w:p>
        </w:tc>
        <w:tc>
          <w:tcPr>
            <w:tcW w:w="1418" w:type="dxa"/>
          </w:tcPr>
          <w:p w14:paraId="0F465F60" w14:textId="1077231D" w:rsidR="00E72DD6" w:rsidRPr="00E72DD6" w:rsidRDefault="00E72DD6" w:rsidP="00E72DD6">
            <w:pPr>
              <w:spacing w:line="20" w:lineRule="atLeast"/>
              <w:jc w:val="both"/>
              <w:rPr>
                <w:rFonts w:cs="Times New Roman"/>
                <w:color w:val="FF0000"/>
                <w:sz w:val="22"/>
                <w:highlight w:val="yellow"/>
              </w:rPr>
            </w:pPr>
            <w:r w:rsidRPr="00E72DD6">
              <w:rPr>
                <w:highlight w:val="yellow"/>
              </w:rPr>
              <w:t>{{</w:t>
            </w:r>
            <w:proofErr w:type="spellStart"/>
            <w:r w:rsidRPr="00E72DD6">
              <w:rPr>
                <w:highlight w:val="yellow"/>
              </w:rPr>
              <w:t>Usage_biogenic</w:t>
            </w:r>
            <w:proofErr w:type="spellEnd"/>
            <w:r w:rsidRPr="00E72DD6">
              <w:rPr>
                <w:highlight w:val="yellow"/>
              </w:rPr>
              <w:t>}}</w:t>
            </w:r>
          </w:p>
        </w:tc>
        <w:tc>
          <w:tcPr>
            <w:tcW w:w="1134" w:type="dxa"/>
            <w:noWrap/>
          </w:tcPr>
          <w:p w14:paraId="5DBD4282" w14:textId="7911889E" w:rsidR="00E72DD6" w:rsidRPr="00E72DD6" w:rsidRDefault="00E72DD6" w:rsidP="00E72DD6">
            <w:pPr>
              <w:spacing w:line="20" w:lineRule="atLeast"/>
              <w:jc w:val="both"/>
              <w:rPr>
                <w:rFonts w:cs="Times New Roman"/>
                <w:color w:val="FF0000"/>
                <w:sz w:val="22"/>
                <w:highlight w:val="yellow"/>
              </w:rPr>
            </w:pPr>
            <w:r w:rsidRPr="00E72DD6">
              <w:rPr>
                <w:highlight w:val="yellow"/>
              </w:rPr>
              <w:t>{{</w:t>
            </w:r>
            <w:proofErr w:type="spellStart"/>
            <w:r w:rsidRPr="00E72DD6">
              <w:rPr>
                <w:highlight w:val="yellow"/>
              </w:rPr>
              <w:t>Recycling_biogenic</w:t>
            </w:r>
            <w:proofErr w:type="spellEnd"/>
            <w:r w:rsidRPr="00E72DD6">
              <w:rPr>
                <w:highlight w:val="yellow"/>
              </w:rPr>
              <w:t>}}</w:t>
            </w:r>
          </w:p>
        </w:tc>
        <w:tc>
          <w:tcPr>
            <w:tcW w:w="1276" w:type="dxa"/>
          </w:tcPr>
          <w:p w14:paraId="6918CB45" w14:textId="77777777" w:rsidR="00E72DD6" w:rsidRPr="00AF7C1D" w:rsidRDefault="00E72DD6" w:rsidP="00E72DD6">
            <w:pPr>
              <w:spacing w:line="20" w:lineRule="atLeast"/>
              <w:jc w:val="both"/>
              <w:rPr>
                <w:highlight w:val="yellow"/>
              </w:rPr>
            </w:pPr>
            <w:r w:rsidRPr="00474BFC">
              <w:rPr>
                <w:highlight w:val="yellow"/>
              </w:rPr>
              <w:t>{{</w:t>
            </w:r>
            <w:r w:rsidRPr="00AF7C1D">
              <w:rPr>
                <w:highlight w:val="yellow"/>
              </w:rPr>
              <w:t>sum_percentage_2</w:t>
            </w:r>
          </w:p>
          <w:p w14:paraId="4EBB9251" w14:textId="773B0089" w:rsidR="00E72DD6" w:rsidRPr="00474BFC" w:rsidRDefault="00E72DD6" w:rsidP="00E72DD6">
            <w:pPr>
              <w:spacing w:line="20" w:lineRule="atLeast"/>
              <w:jc w:val="both"/>
              <w:rPr>
                <w:highlight w:val="yellow"/>
              </w:rPr>
            </w:pPr>
            <w:r w:rsidRPr="00474BFC">
              <w:rPr>
                <w:highlight w:val="yellow"/>
              </w:rPr>
              <w:t>}}</w:t>
            </w:r>
          </w:p>
        </w:tc>
      </w:tr>
      <w:tr w:rsidR="00E72DD6" w:rsidRPr="002F3078" w14:paraId="4F1A4D15" w14:textId="52B7274F" w:rsidTr="001A3478">
        <w:trPr>
          <w:trHeight w:val="324"/>
          <w:jc w:val="center"/>
        </w:trPr>
        <w:tc>
          <w:tcPr>
            <w:tcW w:w="2263" w:type="dxa"/>
            <w:noWrap/>
            <w:vAlign w:val="center"/>
            <w:hideMark/>
          </w:tcPr>
          <w:p w14:paraId="5A166295" w14:textId="184C87FB" w:rsidR="00E72DD6" w:rsidRPr="002F3078" w:rsidRDefault="00E72DD6" w:rsidP="00E72DD6">
            <w:pPr>
              <w:spacing w:line="20" w:lineRule="atLeast"/>
              <w:jc w:val="both"/>
              <w:rPr>
                <w:rFonts w:cs="Times New Roman"/>
                <w:b/>
                <w:sz w:val="22"/>
              </w:rPr>
            </w:pPr>
            <w:r w:rsidRPr="002F3078">
              <w:rPr>
                <w:b/>
                <w:sz w:val="22"/>
              </w:rPr>
              <w:t>GWP100 – land</w:t>
            </w:r>
            <w:r w:rsidRPr="002F3078">
              <w:rPr>
                <w:rFonts w:hint="eastAsia"/>
                <w:b/>
                <w:sz w:val="22"/>
              </w:rPr>
              <w:t xml:space="preserve"> </w:t>
            </w:r>
            <w:r w:rsidRPr="002F3078">
              <w:rPr>
                <w:b/>
                <w:sz w:val="22"/>
              </w:rPr>
              <w:t>transformation</w:t>
            </w:r>
          </w:p>
        </w:tc>
        <w:tc>
          <w:tcPr>
            <w:tcW w:w="1560" w:type="dxa"/>
          </w:tcPr>
          <w:p w14:paraId="62F9E7D2" w14:textId="61D4C0BE" w:rsidR="00E72DD6" w:rsidRPr="00E72DD6" w:rsidRDefault="00E72DD6" w:rsidP="00E72DD6">
            <w:pPr>
              <w:spacing w:line="20" w:lineRule="atLeast"/>
              <w:jc w:val="both"/>
              <w:rPr>
                <w:rFonts w:cs="Times New Roman"/>
                <w:color w:val="FF0000"/>
                <w:sz w:val="22"/>
                <w:highlight w:val="yellow"/>
              </w:rPr>
            </w:pPr>
            <w:r w:rsidRPr="00E72DD6">
              <w:rPr>
                <w:highlight w:val="yellow"/>
              </w:rPr>
              <w:t>{{</w:t>
            </w:r>
            <w:proofErr w:type="spellStart"/>
            <w:r w:rsidRPr="00E72DD6">
              <w:rPr>
                <w:highlight w:val="yellow"/>
              </w:rPr>
              <w:t>Raw_Material_land</w:t>
            </w:r>
            <w:proofErr w:type="spellEnd"/>
            <w:r w:rsidRPr="00E72DD6">
              <w:rPr>
                <w:highlight w:val="yellow"/>
              </w:rPr>
              <w:t>}}</w:t>
            </w:r>
          </w:p>
        </w:tc>
        <w:tc>
          <w:tcPr>
            <w:tcW w:w="1701" w:type="dxa"/>
          </w:tcPr>
          <w:p w14:paraId="53E5CEE6" w14:textId="3E77CAD4" w:rsidR="00E72DD6" w:rsidRPr="00E72DD6" w:rsidRDefault="00E72DD6" w:rsidP="00E72DD6">
            <w:pPr>
              <w:spacing w:line="20" w:lineRule="atLeast"/>
              <w:jc w:val="both"/>
              <w:rPr>
                <w:rFonts w:cs="Times New Roman"/>
                <w:color w:val="FF0000"/>
                <w:sz w:val="22"/>
                <w:highlight w:val="yellow"/>
              </w:rPr>
            </w:pPr>
            <w:r w:rsidRPr="00E72DD6">
              <w:rPr>
                <w:highlight w:val="yellow"/>
              </w:rPr>
              <w:t>{{</w:t>
            </w:r>
            <w:proofErr w:type="spellStart"/>
            <w:r w:rsidRPr="00E72DD6">
              <w:rPr>
                <w:highlight w:val="yellow"/>
              </w:rPr>
              <w:t>Manufacturing_land</w:t>
            </w:r>
            <w:proofErr w:type="spellEnd"/>
            <w:r w:rsidRPr="00E72DD6">
              <w:rPr>
                <w:highlight w:val="yellow"/>
              </w:rPr>
              <w:t>}}</w:t>
            </w:r>
          </w:p>
        </w:tc>
        <w:tc>
          <w:tcPr>
            <w:tcW w:w="1417" w:type="dxa"/>
            <w:noWrap/>
          </w:tcPr>
          <w:p w14:paraId="27D0C1FA" w14:textId="48B0E9A4" w:rsidR="00E72DD6" w:rsidRPr="00E72DD6" w:rsidRDefault="00E72DD6" w:rsidP="00E72DD6">
            <w:pPr>
              <w:spacing w:line="20" w:lineRule="atLeast"/>
              <w:jc w:val="both"/>
              <w:rPr>
                <w:rFonts w:cs="Times New Roman"/>
                <w:color w:val="FF0000"/>
                <w:sz w:val="22"/>
                <w:highlight w:val="yellow"/>
              </w:rPr>
            </w:pPr>
            <w:r w:rsidRPr="00E72DD6">
              <w:rPr>
                <w:highlight w:val="yellow"/>
              </w:rPr>
              <w:t>{{</w:t>
            </w:r>
            <w:proofErr w:type="spellStart"/>
            <w:r w:rsidRPr="00E72DD6">
              <w:rPr>
                <w:highlight w:val="yellow"/>
              </w:rPr>
              <w:t>Distribution_land</w:t>
            </w:r>
            <w:proofErr w:type="spellEnd"/>
            <w:r w:rsidRPr="00E72DD6">
              <w:rPr>
                <w:highlight w:val="yellow"/>
              </w:rPr>
              <w:t>}}</w:t>
            </w:r>
          </w:p>
        </w:tc>
        <w:tc>
          <w:tcPr>
            <w:tcW w:w="1418" w:type="dxa"/>
          </w:tcPr>
          <w:p w14:paraId="0A7FFCAB" w14:textId="0B314BA9" w:rsidR="00E72DD6" w:rsidRPr="00E72DD6" w:rsidRDefault="00E72DD6" w:rsidP="00E72DD6">
            <w:pPr>
              <w:spacing w:line="20" w:lineRule="atLeast"/>
              <w:jc w:val="both"/>
              <w:rPr>
                <w:rFonts w:cs="Times New Roman"/>
                <w:color w:val="FF0000"/>
                <w:sz w:val="22"/>
                <w:highlight w:val="yellow"/>
              </w:rPr>
            </w:pPr>
            <w:r w:rsidRPr="00E72DD6">
              <w:rPr>
                <w:highlight w:val="yellow"/>
              </w:rPr>
              <w:t>{{</w:t>
            </w:r>
            <w:proofErr w:type="spellStart"/>
            <w:r w:rsidRPr="00E72DD6">
              <w:rPr>
                <w:highlight w:val="yellow"/>
              </w:rPr>
              <w:t>Usage_land</w:t>
            </w:r>
            <w:proofErr w:type="spellEnd"/>
            <w:r w:rsidRPr="00E72DD6">
              <w:rPr>
                <w:highlight w:val="yellow"/>
              </w:rPr>
              <w:t>}}</w:t>
            </w:r>
          </w:p>
        </w:tc>
        <w:tc>
          <w:tcPr>
            <w:tcW w:w="1134" w:type="dxa"/>
            <w:noWrap/>
          </w:tcPr>
          <w:p w14:paraId="2309D33A" w14:textId="3F5CF48A" w:rsidR="00E72DD6" w:rsidRPr="00E72DD6" w:rsidRDefault="00E72DD6" w:rsidP="00E72DD6">
            <w:pPr>
              <w:spacing w:line="20" w:lineRule="atLeast"/>
              <w:jc w:val="both"/>
              <w:rPr>
                <w:rFonts w:cs="Times New Roman"/>
                <w:color w:val="FF0000"/>
                <w:sz w:val="22"/>
                <w:highlight w:val="yellow"/>
              </w:rPr>
            </w:pPr>
            <w:r w:rsidRPr="00E72DD6">
              <w:rPr>
                <w:highlight w:val="yellow"/>
              </w:rPr>
              <w:t>{{</w:t>
            </w:r>
            <w:proofErr w:type="spellStart"/>
            <w:r w:rsidRPr="00E72DD6">
              <w:rPr>
                <w:highlight w:val="yellow"/>
              </w:rPr>
              <w:t>Recycling_land</w:t>
            </w:r>
            <w:proofErr w:type="spellEnd"/>
            <w:r w:rsidRPr="00E72DD6">
              <w:rPr>
                <w:highlight w:val="yellow"/>
              </w:rPr>
              <w:t>}}</w:t>
            </w:r>
          </w:p>
        </w:tc>
        <w:tc>
          <w:tcPr>
            <w:tcW w:w="1276" w:type="dxa"/>
          </w:tcPr>
          <w:p w14:paraId="779EDF35" w14:textId="77777777" w:rsidR="00E72DD6" w:rsidRPr="00AF7C1D" w:rsidRDefault="00E72DD6" w:rsidP="00E72DD6">
            <w:pPr>
              <w:spacing w:line="20" w:lineRule="atLeast"/>
              <w:jc w:val="both"/>
              <w:rPr>
                <w:highlight w:val="yellow"/>
              </w:rPr>
            </w:pPr>
            <w:r w:rsidRPr="00474BFC">
              <w:rPr>
                <w:highlight w:val="yellow"/>
              </w:rPr>
              <w:t>{{</w:t>
            </w:r>
            <w:r w:rsidRPr="00AF7C1D">
              <w:rPr>
                <w:highlight w:val="yellow"/>
              </w:rPr>
              <w:t>sum_percentage_3</w:t>
            </w:r>
          </w:p>
          <w:p w14:paraId="576BE86D" w14:textId="24E5E2DA" w:rsidR="00E72DD6" w:rsidRPr="00474BFC" w:rsidRDefault="00E72DD6" w:rsidP="00E72DD6">
            <w:pPr>
              <w:spacing w:line="20" w:lineRule="atLeast"/>
              <w:jc w:val="both"/>
              <w:rPr>
                <w:highlight w:val="yellow"/>
              </w:rPr>
            </w:pPr>
            <w:r w:rsidRPr="00474BFC">
              <w:rPr>
                <w:highlight w:val="yellow"/>
              </w:rPr>
              <w:t>}}</w:t>
            </w:r>
          </w:p>
        </w:tc>
      </w:tr>
      <w:tr w:rsidR="00E86832" w:rsidRPr="002F3078" w14:paraId="7B2D9F8D" w14:textId="77777777" w:rsidTr="00EB7E2C">
        <w:trPr>
          <w:trHeight w:val="324"/>
          <w:jc w:val="center"/>
        </w:trPr>
        <w:tc>
          <w:tcPr>
            <w:tcW w:w="2263" w:type="dxa"/>
            <w:noWrap/>
            <w:vAlign w:val="center"/>
          </w:tcPr>
          <w:p w14:paraId="3446074D" w14:textId="60613EA1" w:rsidR="00E86832" w:rsidRPr="009444F0" w:rsidRDefault="00E86832" w:rsidP="00E86832">
            <w:pPr>
              <w:widowControl/>
              <w:jc w:val="both"/>
              <w:rPr>
                <w:rFonts w:eastAsia="新細明體" w:cs="Times New Roman"/>
                <w:b/>
                <w:bCs/>
                <w:color w:val="000000"/>
              </w:rPr>
            </w:pPr>
            <w:r>
              <w:rPr>
                <w:rFonts w:cs="Times New Roman"/>
                <w:b/>
                <w:bCs/>
                <w:color w:val="000000"/>
              </w:rPr>
              <w:t>Carbon Assessment</w:t>
            </w:r>
          </w:p>
        </w:tc>
        <w:tc>
          <w:tcPr>
            <w:tcW w:w="1560" w:type="dxa"/>
          </w:tcPr>
          <w:p w14:paraId="7D92E1C5" w14:textId="6374D536" w:rsidR="00E86832" w:rsidRPr="00E86832" w:rsidRDefault="00E86832" w:rsidP="00E86832">
            <w:pPr>
              <w:spacing w:line="20" w:lineRule="atLeast"/>
              <w:jc w:val="both"/>
              <w:rPr>
                <w:color w:val="FF0000"/>
                <w:highlight w:val="yellow"/>
              </w:rPr>
            </w:pPr>
            <w:r w:rsidRPr="00E86832">
              <w:rPr>
                <w:highlight w:val="yellow"/>
              </w:rPr>
              <w:t>{{</w:t>
            </w:r>
            <w:proofErr w:type="spellStart"/>
            <w:r w:rsidRPr="00E86832">
              <w:rPr>
                <w:highlight w:val="yellow"/>
              </w:rPr>
              <w:t>Raw_Material_Total_percentage</w:t>
            </w:r>
            <w:proofErr w:type="spellEnd"/>
            <w:r w:rsidRPr="00E86832">
              <w:rPr>
                <w:highlight w:val="yellow"/>
              </w:rPr>
              <w:t>}}</w:t>
            </w:r>
          </w:p>
        </w:tc>
        <w:tc>
          <w:tcPr>
            <w:tcW w:w="1701" w:type="dxa"/>
          </w:tcPr>
          <w:p w14:paraId="06EC49BE" w14:textId="52DAA8E3" w:rsidR="00E86832" w:rsidRPr="00E86832" w:rsidRDefault="00E86832" w:rsidP="00E86832">
            <w:pPr>
              <w:spacing w:line="20" w:lineRule="atLeast"/>
              <w:jc w:val="both"/>
              <w:rPr>
                <w:color w:val="FF0000"/>
                <w:highlight w:val="yellow"/>
              </w:rPr>
            </w:pPr>
            <w:r w:rsidRPr="00E86832">
              <w:rPr>
                <w:highlight w:val="yellow"/>
              </w:rPr>
              <w:t>{{</w:t>
            </w:r>
            <w:proofErr w:type="spellStart"/>
            <w:r w:rsidRPr="00E86832">
              <w:rPr>
                <w:highlight w:val="yellow"/>
              </w:rPr>
              <w:t>Manufacturing_Total_percentage</w:t>
            </w:r>
            <w:proofErr w:type="spellEnd"/>
            <w:r w:rsidRPr="00E86832">
              <w:rPr>
                <w:highlight w:val="yellow"/>
              </w:rPr>
              <w:t>}}</w:t>
            </w:r>
          </w:p>
        </w:tc>
        <w:tc>
          <w:tcPr>
            <w:tcW w:w="1417" w:type="dxa"/>
            <w:noWrap/>
          </w:tcPr>
          <w:p w14:paraId="31D5A536" w14:textId="45A35AAB" w:rsidR="00E86832" w:rsidRPr="00E86832" w:rsidRDefault="00E86832" w:rsidP="00E86832">
            <w:pPr>
              <w:spacing w:line="20" w:lineRule="atLeast"/>
              <w:jc w:val="both"/>
              <w:rPr>
                <w:color w:val="FF0000"/>
                <w:highlight w:val="yellow"/>
              </w:rPr>
            </w:pPr>
            <w:r w:rsidRPr="00E86832">
              <w:rPr>
                <w:highlight w:val="yellow"/>
              </w:rPr>
              <w:t>{{</w:t>
            </w:r>
            <w:proofErr w:type="spellStart"/>
            <w:r w:rsidRPr="00E86832">
              <w:rPr>
                <w:highlight w:val="yellow"/>
              </w:rPr>
              <w:t>Distribution_Total_percentage</w:t>
            </w:r>
            <w:proofErr w:type="spellEnd"/>
            <w:r w:rsidRPr="00E86832">
              <w:rPr>
                <w:highlight w:val="yellow"/>
              </w:rPr>
              <w:t>}}</w:t>
            </w:r>
          </w:p>
        </w:tc>
        <w:tc>
          <w:tcPr>
            <w:tcW w:w="1418" w:type="dxa"/>
          </w:tcPr>
          <w:p w14:paraId="6C2FE261" w14:textId="1C595C95" w:rsidR="00E86832" w:rsidRPr="00E86832" w:rsidRDefault="00E86832" w:rsidP="00E86832">
            <w:pPr>
              <w:spacing w:line="20" w:lineRule="atLeast"/>
              <w:jc w:val="both"/>
              <w:rPr>
                <w:color w:val="FF0000"/>
                <w:highlight w:val="yellow"/>
              </w:rPr>
            </w:pPr>
            <w:r w:rsidRPr="00E86832">
              <w:rPr>
                <w:highlight w:val="yellow"/>
              </w:rPr>
              <w:t>{{</w:t>
            </w:r>
            <w:proofErr w:type="spellStart"/>
            <w:r w:rsidRPr="00E86832">
              <w:rPr>
                <w:highlight w:val="yellow"/>
              </w:rPr>
              <w:t>Usage_Total_percentage</w:t>
            </w:r>
            <w:proofErr w:type="spellEnd"/>
            <w:r w:rsidRPr="00E86832">
              <w:rPr>
                <w:highlight w:val="yellow"/>
              </w:rPr>
              <w:t>}}</w:t>
            </w:r>
          </w:p>
        </w:tc>
        <w:tc>
          <w:tcPr>
            <w:tcW w:w="1134" w:type="dxa"/>
            <w:noWrap/>
          </w:tcPr>
          <w:p w14:paraId="040C944F" w14:textId="0BC892C8" w:rsidR="00E86832" w:rsidRPr="00E86832" w:rsidRDefault="00E86832" w:rsidP="00E86832">
            <w:pPr>
              <w:spacing w:line="20" w:lineRule="atLeast"/>
              <w:jc w:val="both"/>
              <w:rPr>
                <w:color w:val="FF0000"/>
                <w:highlight w:val="yellow"/>
              </w:rPr>
            </w:pPr>
            <w:r w:rsidRPr="00E86832">
              <w:rPr>
                <w:highlight w:val="yellow"/>
              </w:rPr>
              <w:t>{{</w:t>
            </w:r>
            <w:proofErr w:type="spellStart"/>
            <w:r w:rsidRPr="00E86832">
              <w:rPr>
                <w:highlight w:val="yellow"/>
              </w:rPr>
              <w:t>Recycling_Total_percentage</w:t>
            </w:r>
            <w:proofErr w:type="spellEnd"/>
            <w:r w:rsidRPr="00E86832">
              <w:rPr>
                <w:highlight w:val="yellow"/>
              </w:rPr>
              <w:t>}}</w:t>
            </w:r>
          </w:p>
        </w:tc>
        <w:tc>
          <w:tcPr>
            <w:tcW w:w="1276" w:type="dxa"/>
          </w:tcPr>
          <w:p w14:paraId="71A251EB" w14:textId="5A6AA75C" w:rsidR="00E86832" w:rsidRPr="004B1788" w:rsidRDefault="00E86832" w:rsidP="00E86832">
            <w:pPr>
              <w:spacing w:line="20" w:lineRule="atLeast"/>
              <w:jc w:val="both"/>
            </w:pPr>
            <w:r w:rsidRPr="004B1788">
              <w:t>100%</w:t>
            </w:r>
          </w:p>
        </w:tc>
      </w:tr>
    </w:tbl>
    <w:p w14:paraId="14D6206C" w14:textId="4FFEFD10" w:rsidR="006E4B42" w:rsidRPr="00AD231C" w:rsidRDefault="003E1685" w:rsidP="00AD231C">
      <w:pPr>
        <w:pStyle w:val="af0"/>
        <w:rPr>
          <w:rFonts w:cs="Times New Roman"/>
          <w:sz w:val="24"/>
          <w:szCs w:val="24"/>
        </w:rPr>
      </w:pPr>
      <w:bookmarkStart w:id="125" w:name="_Toc171330378"/>
      <w:r w:rsidRPr="00ED3931">
        <w:rPr>
          <w:rFonts w:hint="eastAsia"/>
          <w:sz w:val="24"/>
          <w:szCs w:val="24"/>
        </w:rPr>
        <w:t>表</w:t>
      </w:r>
      <w:r w:rsidRPr="00ED3931">
        <w:rPr>
          <w:sz w:val="24"/>
          <w:szCs w:val="24"/>
        </w:rPr>
        <w:fldChar w:fldCharType="begin"/>
      </w:r>
      <w:r w:rsidRPr="00ED3931">
        <w:rPr>
          <w:sz w:val="24"/>
          <w:szCs w:val="24"/>
        </w:rPr>
        <w:instrText xml:space="preserve"> </w:instrText>
      </w:r>
      <w:r w:rsidRPr="00ED3931">
        <w:rPr>
          <w:rFonts w:hint="eastAsia"/>
          <w:sz w:val="24"/>
          <w:szCs w:val="24"/>
        </w:rPr>
        <w:instrText xml:space="preserve">SEQ </w:instrText>
      </w:r>
      <w:r w:rsidRPr="00ED3931">
        <w:rPr>
          <w:rFonts w:hint="eastAsia"/>
          <w:sz w:val="24"/>
          <w:szCs w:val="24"/>
        </w:rPr>
        <w:instrText>表</w:instrText>
      </w:r>
      <w:r w:rsidRPr="00ED3931">
        <w:rPr>
          <w:rFonts w:hint="eastAsia"/>
          <w:sz w:val="24"/>
          <w:szCs w:val="24"/>
        </w:rPr>
        <w:instrText xml:space="preserve"> \* ARABIC</w:instrText>
      </w:r>
      <w:r w:rsidRPr="00ED3931">
        <w:rPr>
          <w:sz w:val="24"/>
          <w:szCs w:val="24"/>
        </w:rPr>
        <w:instrText xml:space="preserve"> </w:instrText>
      </w:r>
      <w:r w:rsidRPr="00ED3931">
        <w:rPr>
          <w:sz w:val="24"/>
          <w:szCs w:val="24"/>
        </w:rPr>
        <w:fldChar w:fldCharType="separate"/>
      </w:r>
      <w:r w:rsidR="00153832">
        <w:rPr>
          <w:noProof/>
          <w:sz w:val="24"/>
          <w:szCs w:val="24"/>
        </w:rPr>
        <w:t>7</w:t>
      </w:r>
      <w:r w:rsidRPr="00ED3931">
        <w:rPr>
          <w:sz w:val="24"/>
          <w:szCs w:val="24"/>
        </w:rPr>
        <w:fldChar w:fldCharType="end"/>
      </w:r>
      <w:r w:rsidRPr="00ED3931">
        <w:rPr>
          <w:rFonts w:cs="Times New Roman"/>
          <w:sz w:val="24"/>
          <w:szCs w:val="24"/>
        </w:rPr>
        <w:t>、</w:t>
      </w:r>
      <w:r w:rsidR="00C55D6E">
        <w:rPr>
          <w:rFonts w:cs="Times New Roman" w:hint="eastAsia"/>
          <w:sz w:val="24"/>
        </w:rPr>
        <w:t>排放源類別</w:t>
      </w:r>
      <w:r w:rsidRPr="00ED3931">
        <w:rPr>
          <w:rFonts w:cs="Times New Roman"/>
          <w:sz w:val="24"/>
          <w:szCs w:val="24"/>
        </w:rPr>
        <w:t>評估總表</w:t>
      </w:r>
      <w:r w:rsidRPr="00ED3931">
        <w:rPr>
          <w:rFonts w:cs="Times New Roman"/>
          <w:sz w:val="24"/>
          <w:szCs w:val="24"/>
        </w:rPr>
        <w:t>-</w:t>
      </w:r>
      <w:r w:rsidRPr="00ED3931">
        <w:rPr>
          <w:rFonts w:cs="Times New Roman" w:hint="eastAsia"/>
          <w:sz w:val="24"/>
          <w:szCs w:val="24"/>
        </w:rPr>
        <w:t>2</w:t>
      </w:r>
      <w:bookmarkEnd w:id="125"/>
    </w:p>
    <w:p w14:paraId="29FF9130" w14:textId="178F4FD9" w:rsidR="00C50FDB" w:rsidRDefault="00C50FDB">
      <w:pPr>
        <w:widowControl/>
      </w:pPr>
      <w:r>
        <w:br w:type="page"/>
      </w:r>
    </w:p>
    <w:p w14:paraId="6FF70096" w14:textId="77777777" w:rsidR="003B44B1" w:rsidRPr="006E5DB3" w:rsidRDefault="003B44B1" w:rsidP="006E5DB3"/>
    <w:p w14:paraId="67CBADE6" w14:textId="49B082D4" w:rsidR="00EA72E3" w:rsidRDefault="00A7233E" w:rsidP="00EA72E3">
      <w:pPr>
        <w:jc w:val="center"/>
        <w:rPr>
          <w:rFonts w:cs="Times New Roman"/>
        </w:rPr>
      </w:pPr>
      <w:bookmarkStart w:id="126" w:name="_Toc8050378"/>
      <w:bookmarkStart w:id="127" w:name="_Toc8126153"/>
      <w:r w:rsidRPr="00CF31C5">
        <w:rPr>
          <w:rFonts w:cs="Times New Roman" w:hint="eastAsia"/>
          <w:highlight w:val="yellow"/>
        </w:rPr>
        <w:t>{{</w:t>
      </w:r>
      <w:r w:rsidR="00F70C8B" w:rsidRPr="00CF31C5">
        <w:rPr>
          <w:rFonts w:cs="Times New Roman" w:hint="eastAsia"/>
          <w:highlight w:val="yellow"/>
        </w:rPr>
        <w:t>Ch</w:t>
      </w:r>
      <w:r w:rsidR="00F70C8B" w:rsidRPr="00CF31C5">
        <w:rPr>
          <w:rFonts w:cs="Times New Roman"/>
          <w:highlight w:val="yellow"/>
        </w:rPr>
        <w:t>art</w:t>
      </w:r>
      <w:r w:rsidR="00EA72E3" w:rsidRPr="00CF31C5">
        <w:rPr>
          <w:rFonts w:cs="Times New Roman"/>
          <w:highlight w:val="yellow"/>
        </w:rPr>
        <w:t>_3</w:t>
      </w:r>
      <w:r w:rsidRPr="00CF31C5">
        <w:rPr>
          <w:rFonts w:cs="Times New Roman" w:hint="eastAsia"/>
          <w:highlight w:val="yellow"/>
        </w:rPr>
        <w:t>}}</w:t>
      </w:r>
    </w:p>
    <w:p w14:paraId="7EE2E048" w14:textId="64E74AFA" w:rsidR="009443D1" w:rsidRPr="009443D1" w:rsidRDefault="009443D1" w:rsidP="009443D1">
      <w:pPr>
        <w:pStyle w:val="af0"/>
        <w:rPr>
          <w:rFonts w:cs="Times New Roman"/>
          <w:sz w:val="24"/>
          <w:szCs w:val="24"/>
        </w:rPr>
      </w:pPr>
      <w:r w:rsidRPr="009443D1">
        <w:rPr>
          <w:rFonts w:hint="eastAsia"/>
          <w:sz w:val="24"/>
          <w:szCs w:val="24"/>
        </w:rPr>
        <w:t>圖</w:t>
      </w:r>
      <w:r w:rsidRPr="009443D1">
        <w:rPr>
          <w:rFonts w:hint="eastAsia"/>
          <w:sz w:val="24"/>
          <w:szCs w:val="24"/>
        </w:rPr>
        <w:t xml:space="preserve"> </w:t>
      </w:r>
      <w:r w:rsidRPr="009443D1">
        <w:rPr>
          <w:sz w:val="24"/>
          <w:szCs w:val="24"/>
        </w:rPr>
        <w:fldChar w:fldCharType="begin"/>
      </w:r>
      <w:r w:rsidRPr="009443D1">
        <w:rPr>
          <w:sz w:val="24"/>
          <w:szCs w:val="24"/>
        </w:rPr>
        <w:instrText xml:space="preserve"> </w:instrText>
      </w:r>
      <w:r w:rsidRPr="009443D1">
        <w:rPr>
          <w:rFonts w:hint="eastAsia"/>
          <w:sz w:val="24"/>
          <w:szCs w:val="24"/>
        </w:rPr>
        <w:instrText xml:space="preserve">SEQ </w:instrText>
      </w:r>
      <w:r w:rsidRPr="009443D1">
        <w:rPr>
          <w:rFonts w:hint="eastAsia"/>
          <w:sz w:val="24"/>
          <w:szCs w:val="24"/>
        </w:rPr>
        <w:instrText>圖</w:instrText>
      </w:r>
      <w:r w:rsidRPr="009443D1">
        <w:rPr>
          <w:rFonts w:hint="eastAsia"/>
          <w:sz w:val="24"/>
          <w:szCs w:val="24"/>
        </w:rPr>
        <w:instrText xml:space="preserve"> \* ARABIC</w:instrText>
      </w:r>
      <w:r w:rsidRPr="009443D1">
        <w:rPr>
          <w:sz w:val="24"/>
          <w:szCs w:val="24"/>
        </w:rPr>
        <w:instrText xml:space="preserve"> </w:instrText>
      </w:r>
      <w:r w:rsidRPr="009443D1">
        <w:rPr>
          <w:sz w:val="24"/>
          <w:szCs w:val="24"/>
        </w:rPr>
        <w:fldChar w:fldCharType="separate"/>
      </w:r>
      <w:r w:rsidR="009F5852">
        <w:rPr>
          <w:noProof/>
          <w:sz w:val="24"/>
          <w:szCs w:val="24"/>
        </w:rPr>
        <w:t>6</w:t>
      </w:r>
      <w:r w:rsidRPr="009443D1">
        <w:rPr>
          <w:sz w:val="24"/>
          <w:szCs w:val="24"/>
        </w:rPr>
        <w:fldChar w:fldCharType="end"/>
      </w:r>
      <w:r w:rsidRPr="009443D1">
        <w:rPr>
          <w:rFonts w:cs="Times New Roman"/>
          <w:sz w:val="24"/>
          <w:szCs w:val="24"/>
        </w:rPr>
        <w:t>、</w:t>
      </w:r>
      <w:r w:rsidRPr="009443D1">
        <w:rPr>
          <w:rFonts w:cs="Times New Roman"/>
          <w:sz w:val="24"/>
          <w:szCs w:val="24"/>
        </w:rPr>
        <w:t>Raw Material</w:t>
      </w:r>
      <w:r w:rsidRPr="009443D1">
        <w:rPr>
          <w:rFonts w:cs="Times New Roman"/>
          <w:sz w:val="24"/>
          <w:szCs w:val="24"/>
        </w:rPr>
        <w:t>主要排放源</w:t>
      </w:r>
    </w:p>
    <w:p w14:paraId="744C1B76" w14:textId="6DC217F5" w:rsidR="00EA72E3" w:rsidRDefault="00A7233E" w:rsidP="00EA72E3">
      <w:pPr>
        <w:jc w:val="center"/>
        <w:rPr>
          <w:rFonts w:cs="Times New Roman"/>
        </w:rPr>
      </w:pPr>
      <w:r w:rsidRPr="00CF31C5">
        <w:rPr>
          <w:rFonts w:cs="Times New Roman" w:hint="eastAsia"/>
          <w:highlight w:val="yellow"/>
        </w:rPr>
        <w:t>{{</w:t>
      </w:r>
      <w:r w:rsidR="00F70C8B" w:rsidRPr="00CF31C5">
        <w:rPr>
          <w:rFonts w:cs="Times New Roman" w:hint="eastAsia"/>
          <w:highlight w:val="yellow"/>
        </w:rPr>
        <w:t>Ch</w:t>
      </w:r>
      <w:r w:rsidR="00F70C8B" w:rsidRPr="00CF31C5">
        <w:rPr>
          <w:rFonts w:cs="Times New Roman"/>
          <w:highlight w:val="yellow"/>
        </w:rPr>
        <w:t>art</w:t>
      </w:r>
      <w:r w:rsidR="00EA72E3" w:rsidRPr="00CF31C5">
        <w:rPr>
          <w:rFonts w:cs="Times New Roman"/>
          <w:highlight w:val="yellow"/>
        </w:rPr>
        <w:t>_4</w:t>
      </w:r>
      <w:r w:rsidRPr="00CF31C5">
        <w:rPr>
          <w:rFonts w:cs="Times New Roman" w:hint="eastAsia"/>
          <w:highlight w:val="yellow"/>
        </w:rPr>
        <w:t>}}</w:t>
      </w:r>
    </w:p>
    <w:p w14:paraId="26C6706F" w14:textId="6CBA3A7C" w:rsidR="00EA72E3" w:rsidRDefault="009443D1" w:rsidP="009443D1">
      <w:pPr>
        <w:jc w:val="center"/>
        <w:rPr>
          <w:rFonts w:cs="Times New Roman"/>
          <w:szCs w:val="24"/>
        </w:rPr>
      </w:pPr>
      <w:r w:rsidRPr="009443D1">
        <w:rPr>
          <w:rFonts w:hint="eastAsia"/>
          <w:szCs w:val="24"/>
        </w:rPr>
        <w:t>圖</w:t>
      </w:r>
      <w:r w:rsidRPr="009443D1">
        <w:rPr>
          <w:rFonts w:hint="eastAsia"/>
          <w:szCs w:val="24"/>
        </w:rPr>
        <w:t xml:space="preserve"> </w:t>
      </w:r>
      <w:r w:rsidRPr="009443D1">
        <w:rPr>
          <w:szCs w:val="24"/>
        </w:rPr>
        <w:fldChar w:fldCharType="begin"/>
      </w:r>
      <w:r w:rsidRPr="009443D1">
        <w:rPr>
          <w:szCs w:val="24"/>
        </w:rPr>
        <w:instrText xml:space="preserve"> </w:instrText>
      </w:r>
      <w:r w:rsidRPr="009443D1">
        <w:rPr>
          <w:rFonts w:hint="eastAsia"/>
          <w:szCs w:val="24"/>
        </w:rPr>
        <w:instrText xml:space="preserve">SEQ </w:instrText>
      </w:r>
      <w:r w:rsidRPr="009443D1">
        <w:rPr>
          <w:rFonts w:hint="eastAsia"/>
          <w:szCs w:val="24"/>
        </w:rPr>
        <w:instrText>圖</w:instrText>
      </w:r>
      <w:r w:rsidRPr="009443D1">
        <w:rPr>
          <w:rFonts w:hint="eastAsia"/>
          <w:szCs w:val="24"/>
        </w:rPr>
        <w:instrText xml:space="preserve"> \* ARABIC</w:instrText>
      </w:r>
      <w:r w:rsidRPr="009443D1">
        <w:rPr>
          <w:szCs w:val="24"/>
        </w:rPr>
        <w:instrText xml:space="preserve"> </w:instrText>
      </w:r>
      <w:r w:rsidRPr="009443D1">
        <w:rPr>
          <w:szCs w:val="24"/>
        </w:rPr>
        <w:fldChar w:fldCharType="separate"/>
      </w:r>
      <w:r w:rsidR="009F5852">
        <w:rPr>
          <w:noProof/>
          <w:szCs w:val="24"/>
        </w:rPr>
        <w:t>7</w:t>
      </w:r>
      <w:r w:rsidRPr="009443D1">
        <w:rPr>
          <w:szCs w:val="24"/>
        </w:rPr>
        <w:fldChar w:fldCharType="end"/>
      </w:r>
      <w:r w:rsidRPr="009443D1">
        <w:rPr>
          <w:rFonts w:cs="Times New Roman"/>
          <w:szCs w:val="24"/>
        </w:rPr>
        <w:t>、</w:t>
      </w:r>
      <w:r w:rsidRPr="009443D1">
        <w:rPr>
          <w:rFonts w:cs="Times New Roman"/>
          <w:szCs w:val="24"/>
        </w:rPr>
        <w:t>Raw Material</w:t>
      </w:r>
      <w:r w:rsidRPr="009443D1">
        <w:rPr>
          <w:rFonts w:cs="Times New Roman"/>
          <w:szCs w:val="24"/>
        </w:rPr>
        <w:t>排放源比例</w:t>
      </w:r>
    </w:p>
    <w:p w14:paraId="3F1F08A6" w14:textId="77777777" w:rsidR="009443D1" w:rsidRPr="009443D1" w:rsidRDefault="009443D1" w:rsidP="009443D1">
      <w:pPr>
        <w:jc w:val="center"/>
        <w:rPr>
          <w:rFonts w:cs="Times New Roman"/>
          <w:szCs w:val="24"/>
        </w:rPr>
      </w:pPr>
    </w:p>
    <w:p w14:paraId="25D421D3" w14:textId="6C155084" w:rsidR="00EA72E3" w:rsidRPr="00A20E78" w:rsidRDefault="00EA72E3" w:rsidP="00EA72E3">
      <w:pPr>
        <w:spacing w:line="20" w:lineRule="atLeast"/>
        <w:ind w:firstLine="482"/>
        <w:jc w:val="both"/>
        <w:rPr>
          <w:rFonts w:cs="Times New Roman"/>
        </w:rPr>
      </w:pPr>
      <w:r w:rsidRPr="00A20E78">
        <w:rPr>
          <w:rFonts w:cs="Times New Roman"/>
        </w:rPr>
        <w:t xml:space="preserve">Raw Material </w:t>
      </w:r>
      <w:r w:rsidR="001E29FA">
        <w:rPr>
          <w:rFonts w:cs="Times New Roman"/>
          <w:position w:val="-2"/>
          <w:szCs w:val="24"/>
        </w:rPr>
        <w:t>{{</w:t>
      </w:r>
      <w:r w:rsidRPr="00A20E78">
        <w:rPr>
          <w:rFonts w:cs="Times New Roman"/>
        </w:rPr>
        <w:t>Raw</w:t>
      </w:r>
      <w:r w:rsidRPr="00A20E78">
        <w:rPr>
          <w:rFonts w:cs="Times New Roman"/>
          <w:position w:val="-2"/>
          <w:szCs w:val="24"/>
        </w:rPr>
        <w:t>_total</w:t>
      </w:r>
      <w:r w:rsidR="001E29FA">
        <w:rPr>
          <w:rFonts w:cs="Times New Roman"/>
          <w:position w:val="-2"/>
          <w:szCs w:val="24"/>
        </w:rPr>
        <w:t>}}</w:t>
      </w:r>
      <w:r w:rsidRPr="00A20E78">
        <w:rPr>
          <w:rFonts w:cs="Times New Roman"/>
        </w:rPr>
        <w:t xml:space="preserve"> kg CO</w:t>
      </w:r>
      <w:r w:rsidRPr="00A20E78">
        <w:rPr>
          <w:rFonts w:cs="Times New Roman"/>
          <w:vertAlign w:val="subscript"/>
        </w:rPr>
        <w:t>2</w:t>
      </w:r>
      <w:r w:rsidRPr="00A20E78">
        <w:rPr>
          <w:rFonts w:cs="Times New Roman"/>
        </w:rPr>
        <w:t>e</w:t>
      </w:r>
      <w:r w:rsidRPr="00A20E78">
        <w:rPr>
          <w:rFonts w:cs="Times New Roman"/>
        </w:rPr>
        <w:t>中，</w:t>
      </w:r>
      <w:proofErr w:type="gramStart"/>
      <w:r w:rsidRPr="00A20E78">
        <w:rPr>
          <w:rFonts w:cs="Times New Roman"/>
        </w:rPr>
        <w:t>主要碳排為</w:t>
      </w:r>
      <w:proofErr w:type="gramEnd"/>
      <w:r w:rsidR="001E29FA">
        <w:rPr>
          <w:rFonts w:cs="Times New Roman"/>
          <w:color w:val="000000"/>
        </w:rPr>
        <w:t>{{</w:t>
      </w:r>
      <w:r w:rsidRPr="00A20E78">
        <w:rPr>
          <w:rFonts w:cs="Times New Roman"/>
          <w:color w:val="000000"/>
        </w:rPr>
        <w:t>Raw_Name_1</w:t>
      </w:r>
      <w:r w:rsidR="001E29FA">
        <w:rPr>
          <w:rFonts w:cs="Times New Roman"/>
          <w:color w:val="000000"/>
        </w:rPr>
        <w:t>}}</w:t>
      </w:r>
      <w:r w:rsidRPr="00A20E78">
        <w:rPr>
          <w:rFonts w:cs="Times New Roman"/>
        </w:rPr>
        <w:t xml:space="preserve"> (</w:t>
      </w:r>
      <w:r w:rsidR="001E29FA">
        <w:rPr>
          <w:rFonts w:cs="Times New Roman"/>
          <w:color w:val="000000"/>
        </w:rPr>
        <w:t>{{</w:t>
      </w:r>
      <w:r w:rsidRPr="00A20E78">
        <w:rPr>
          <w:rFonts w:cs="Times New Roman"/>
          <w:color w:val="000000"/>
        </w:rPr>
        <w:t>Raw_percentage_1</w:t>
      </w:r>
      <w:r w:rsidR="001E29FA">
        <w:rPr>
          <w:rFonts w:cs="Times New Roman"/>
          <w:color w:val="000000"/>
        </w:rPr>
        <w:t>}}</w:t>
      </w:r>
      <w:r w:rsidRPr="00A20E78">
        <w:rPr>
          <w:rFonts w:cs="Times New Roman"/>
        </w:rPr>
        <w:t>)</w:t>
      </w:r>
      <w:r w:rsidRPr="00A20E78">
        <w:rPr>
          <w:rFonts w:cs="Times New Roman"/>
        </w:rPr>
        <w:t>，排放</w:t>
      </w:r>
      <w:r w:rsidR="001E29FA">
        <w:rPr>
          <w:rFonts w:cs="Times New Roman"/>
          <w:color w:val="000000"/>
        </w:rPr>
        <w:t>{{</w:t>
      </w:r>
      <w:r w:rsidRPr="00A20E78">
        <w:rPr>
          <w:rFonts w:cs="Times New Roman"/>
          <w:color w:val="000000"/>
        </w:rPr>
        <w:t>Raw_Damage_Assessment_1</w:t>
      </w:r>
      <w:r w:rsidR="001E29FA">
        <w:rPr>
          <w:rFonts w:cs="Times New Roman"/>
          <w:color w:val="000000"/>
        </w:rPr>
        <w:t>}}</w:t>
      </w:r>
      <w:r w:rsidRPr="00A20E78">
        <w:rPr>
          <w:rFonts w:cs="Times New Roman"/>
          <w:color w:val="000000"/>
        </w:rPr>
        <w:t xml:space="preserve"> </w:t>
      </w:r>
      <w:r w:rsidRPr="00A20E78">
        <w:rPr>
          <w:rFonts w:cs="Times New Roman"/>
        </w:rPr>
        <w:t>kg CO</w:t>
      </w:r>
      <w:r w:rsidRPr="00A20E78">
        <w:rPr>
          <w:rFonts w:cs="Times New Roman"/>
          <w:vertAlign w:val="subscript"/>
        </w:rPr>
        <w:t>2</w:t>
      </w:r>
      <w:r w:rsidRPr="00A20E78">
        <w:rPr>
          <w:rFonts w:cs="Times New Roman"/>
        </w:rPr>
        <w:t>e</w:t>
      </w:r>
      <w:r w:rsidRPr="00A20E78">
        <w:rPr>
          <w:rFonts w:cs="Times New Roman"/>
        </w:rPr>
        <w:t>、</w:t>
      </w:r>
      <w:r w:rsidR="001E29FA">
        <w:rPr>
          <w:rFonts w:cs="Times New Roman"/>
          <w:color w:val="000000"/>
        </w:rPr>
        <w:t>{{</w:t>
      </w:r>
      <w:r w:rsidRPr="00A20E78">
        <w:rPr>
          <w:rFonts w:cs="Times New Roman"/>
          <w:color w:val="000000"/>
        </w:rPr>
        <w:t>Raw_Name_2</w:t>
      </w:r>
      <w:r w:rsidR="001E29FA">
        <w:rPr>
          <w:rFonts w:cs="Times New Roman"/>
          <w:color w:val="000000"/>
        </w:rPr>
        <w:t>}}</w:t>
      </w:r>
      <w:r w:rsidRPr="00A20E78">
        <w:rPr>
          <w:rFonts w:cs="Times New Roman"/>
        </w:rPr>
        <w:t xml:space="preserve"> (</w:t>
      </w:r>
      <w:r w:rsidR="001E29FA">
        <w:rPr>
          <w:rFonts w:cs="Times New Roman"/>
          <w:color w:val="000000"/>
        </w:rPr>
        <w:t>{{</w:t>
      </w:r>
      <w:r w:rsidRPr="00A20E78">
        <w:rPr>
          <w:rFonts w:cs="Times New Roman"/>
          <w:color w:val="000000"/>
        </w:rPr>
        <w:t>Raw_percentage_2</w:t>
      </w:r>
      <w:r w:rsidR="001E29FA">
        <w:rPr>
          <w:rFonts w:cs="Times New Roman"/>
          <w:color w:val="000000"/>
        </w:rPr>
        <w:t>}}</w:t>
      </w:r>
      <w:r w:rsidRPr="00A20E78">
        <w:rPr>
          <w:rFonts w:cs="Times New Roman"/>
        </w:rPr>
        <w:t>)</w:t>
      </w:r>
      <w:r w:rsidRPr="00A20E78">
        <w:rPr>
          <w:rFonts w:cs="Times New Roman"/>
        </w:rPr>
        <w:t>排放</w:t>
      </w:r>
      <w:r w:rsidR="001E29FA">
        <w:rPr>
          <w:rFonts w:cs="Times New Roman"/>
          <w:color w:val="000000"/>
        </w:rPr>
        <w:t>{{</w:t>
      </w:r>
      <w:r w:rsidRPr="00A20E78">
        <w:rPr>
          <w:rFonts w:cs="Times New Roman"/>
          <w:color w:val="000000"/>
        </w:rPr>
        <w:t>Raw_Damage_Assessment_2</w:t>
      </w:r>
      <w:r w:rsidR="001E29FA">
        <w:rPr>
          <w:rFonts w:cs="Times New Roman"/>
          <w:color w:val="000000"/>
        </w:rPr>
        <w:t>}}</w:t>
      </w:r>
      <w:r w:rsidRPr="00A20E78">
        <w:rPr>
          <w:rFonts w:cs="Times New Roman"/>
        </w:rPr>
        <w:t xml:space="preserve"> kg CO</w:t>
      </w:r>
      <w:r w:rsidRPr="00A20E78">
        <w:rPr>
          <w:rFonts w:cs="Times New Roman"/>
          <w:vertAlign w:val="subscript"/>
        </w:rPr>
        <w:t>2</w:t>
      </w:r>
      <w:r w:rsidRPr="00A20E78">
        <w:rPr>
          <w:rFonts w:cs="Times New Roman"/>
        </w:rPr>
        <w:t>e</w:t>
      </w:r>
      <w:r w:rsidRPr="00A20E78">
        <w:rPr>
          <w:rFonts w:cs="Times New Roman"/>
        </w:rPr>
        <w:t>、</w:t>
      </w:r>
      <w:r w:rsidR="001E29FA">
        <w:rPr>
          <w:rFonts w:cs="Times New Roman"/>
          <w:color w:val="000000"/>
        </w:rPr>
        <w:t>{{</w:t>
      </w:r>
      <w:r w:rsidRPr="00A20E78">
        <w:rPr>
          <w:rFonts w:cs="Times New Roman"/>
          <w:color w:val="000000"/>
        </w:rPr>
        <w:t>Raw_Name_3</w:t>
      </w:r>
      <w:r w:rsidR="001E29FA">
        <w:rPr>
          <w:rFonts w:cs="Times New Roman"/>
          <w:color w:val="000000"/>
        </w:rPr>
        <w:t>}}</w:t>
      </w:r>
      <w:r w:rsidRPr="00A20E78">
        <w:rPr>
          <w:rFonts w:cs="Times New Roman"/>
        </w:rPr>
        <w:t xml:space="preserve"> (</w:t>
      </w:r>
      <w:r w:rsidR="001E29FA">
        <w:rPr>
          <w:rFonts w:cs="Times New Roman"/>
          <w:color w:val="000000"/>
        </w:rPr>
        <w:t>{{</w:t>
      </w:r>
      <w:r w:rsidRPr="00A20E78">
        <w:rPr>
          <w:rFonts w:cs="Times New Roman"/>
          <w:color w:val="000000"/>
        </w:rPr>
        <w:t>Raw_percentage_3</w:t>
      </w:r>
      <w:r w:rsidR="001E29FA">
        <w:rPr>
          <w:rFonts w:cs="Times New Roman"/>
          <w:color w:val="000000"/>
        </w:rPr>
        <w:t>}}</w:t>
      </w:r>
      <w:r w:rsidRPr="00A20E78">
        <w:rPr>
          <w:rFonts w:cs="Times New Roman"/>
        </w:rPr>
        <w:t>)</w:t>
      </w:r>
      <w:r w:rsidRPr="00A20E78">
        <w:rPr>
          <w:rFonts w:cs="Times New Roman"/>
        </w:rPr>
        <w:t>排放</w:t>
      </w:r>
      <w:r w:rsidR="001E29FA">
        <w:rPr>
          <w:rFonts w:cs="Times New Roman"/>
          <w:color w:val="000000"/>
        </w:rPr>
        <w:t>{{</w:t>
      </w:r>
      <w:r w:rsidRPr="00A20E78">
        <w:rPr>
          <w:rFonts w:cs="Times New Roman"/>
          <w:color w:val="000000"/>
        </w:rPr>
        <w:t>Raw_Damage_Assessment_3</w:t>
      </w:r>
      <w:r w:rsidR="001E29FA">
        <w:rPr>
          <w:rFonts w:cs="Times New Roman"/>
          <w:color w:val="000000"/>
        </w:rPr>
        <w:t>}}</w:t>
      </w:r>
      <w:r w:rsidRPr="00A20E78">
        <w:rPr>
          <w:rFonts w:cs="Times New Roman"/>
        </w:rPr>
        <w:t xml:space="preserve"> kg CO</w:t>
      </w:r>
      <w:r w:rsidRPr="00A20E78">
        <w:rPr>
          <w:rFonts w:cs="Times New Roman"/>
          <w:vertAlign w:val="subscript"/>
        </w:rPr>
        <w:t>2</w:t>
      </w:r>
      <w:r w:rsidRPr="00A20E78">
        <w:rPr>
          <w:rFonts w:cs="Times New Roman"/>
        </w:rPr>
        <w:t>e</w:t>
      </w:r>
      <w:r w:rsidRPr="00A20E78">
        <w:rPr>
          <w:rFonts w:cs="Times New Roman"/>
        </w:rPr>
        <w:t>，</w:t>
      </w:r>
      <w:r w:rsidRPr="00A20E78">
        <w:rPr>
          <w:rFonts w:cs="Times New Roman"/>
          <w:color w:val="FF0000"/>
        </w:rPr>
        <w:t>剩餘製程</w:t>
      </w:r>
      <w:r w:rsidRPr="00A20E78">
        <w:rPr>
          <w:rFonts w:cs="Times New Roman"/>
          <w:color w:val="FF0000"/>
        </w:rPr>
        <w:t>(</w:t>
      </w:r>
      <w:r w:rsidRPr="00A20E78">
        <w:rPr>
          <w:rFonts w:cs="Times New Roman"/>
          <w:color w:val="FF0000"/>
        </w:rPr>
        <w:t>剩餘排放量較少的製程</w:t>
      </w:r>
      <w:r w:rsidRPr="00A20E78">
        <w:rPr>
          <w:rFonts w:cs="Times New Roman"/>
          <w:color w:val="FF0000"/>
        </w:rPr>
        <w:t>)</w:t>
      </w:r>
      <w:proofErr w:type="gramStart"/>
      <w:r w:rsidRPr="00A20E78">
        <w:rPr>
          <w:rFonts w:cs="Times New Roman"/>
          <w:color w:val="FF0000"/>
        </w:rPr>
        <w:t>佔</w:t>
      </w:r>
      <w:proofErr w:type="gramEnd"/>
      <w:r w:rsidR="001E29FA">
        <w:rPr>
          <w:rFonts w:cs="Times New Roman"/>
          <w:color w:val="FF0000"/>
          <w:position w:val="-2"/>
          <w:sz w:val="26"/>
          <w:szCs w:val="26"/>
        </w:rPr>
        <w:t>{{</w:t>
      </w:r>
      <w:r w:rsidRPr="0075784E">
        <w:rPr>
          <w:rFonts w:cs="Times New Roman"/>
          <w:color w:val="FF0000"/>
          <w:position w:val="-2"/>
          <w:sz w:val="26"/>
          <w:szCs w:val="26"/>
        </w:rPr>
        <w:t>Remaining_percentage_1</w:t>
      </w:r>
      <w:r w:rsidR="001E29FA">
        <w:rPr>
          <w:rFonts w:cs="Times New Roman"/>
          <w:color w:val="FF0000"/>
          <w:position w:val="-2"/>
          <w:sz w:val="26"/>
          <w:szCs w:val="26"/>
        </w:rPr>
        <w:t>}}</w:t>
      </w:r>
      <w:r w:rsidRPr="00A20E78">
        <w:rPr>
          <w:rFonts w:cs="Times New Roman"/>
          <w:color w:val="FF0000"/>
        </w:rPr>
        <w:t>。</w:t>
      </w:r>
    </w:p>
    <w:p w14:paraId="56226AC7" w14:textId="77777777" w:rsidR="00EA72E3" w:rsidRPr="00A20E78" w:rsidRDefault="00EA72E3" w:rsidP="00EA72E3">
      <w:pPr>
        <w:spacing w:line="20" w:lineRule="atLeast"/>
        <w:rPr>
          <w:rFonts w:cs="Times New Roman"/>
          <w:szCs w:val="26"/>
        </w:rPr>
      </w:pPr>
    </w:p>
    <w:tbl>
      <w:tblPr>
        <w:tblStyle w:val="100"/>
        <w:tblpPr w:leftFromText="180" w:rightFromText="180" w:vertAnchor="text" w:horzAnchor="margin" w:tblpXSpec="center" w:tblpY="177"/>
        <w:tblW w:w="0" w:type="auto"/>
        <w:tblLayout w:type="fixed"/>
        <w:tblLook w:val="04A0" w:firstRow="1" w:lastRow="0" w:firstColumn="1" w:lastColumn="0" w:noHBand="0" w:noVBand="1"/>
      </w:tblPr>
      <w:tblGrid>
        <w:gridCol w:w="1549"/>
        <w:gridCol w:w="5953"/>
        <w:gridCol w:w="1659"/>
        <w:gridCol w:w="1153"/>
      </w:tblGrid>
      <w:tr w:rsidR="00EA72E3" w:rsidRPr="00A20E78" w14:paraId="53CD6EFC" w14:textId="77777777" w:rsidTr="00E5301A">
        <w:trPr>
          <w:trHeight w:val="324"/>
        </w:trPr>
        <w:tc>
          <w:tcPr>
            <w:tcW w:w="1549" w:type="dxa"/>
            <w:vAlign w:val="center"/>
          </w:tcPr>
          <w:p w14:paraId="016726F1" w14:textId="77777777" w:rsidR="00EA72E3" w:rsidRPr="00A20E78" w:rsidRDefault="00EA72E3" w:rsidP="00E5301A">
            <w:pPr>
              <w:spacing w:line="20" w:lineRule="atLeast"/>
              <w:jc w:val="center"/>
              <w:rPr>
                <w:rFonts w:cs="Times New Roman"/>
                <w:szCs w:val="26"/>
              </w:rPr>
            </w:pPr>
            <w:r w:rsidRPr="00A20E78">
              <w:rPr>
                <w:rFonts w:cs="Times New Roman"/>
                <w:szCs w:val="26"/>
              </w:rPr>
              <w:t>項目</w:t>
            </w:r>
          </w:p>
        </w:tc>
        <w:tc>
          <w:tcPr>
            <w:tcW w:w="5953" w:type="dxa"/>
            <w:noWrap/>
            <w:vAlign w:val="center"/>
            <w:hideMark/>
          </w:tcPr>
          <w:p w14:paraId="6D4DAC70" w14:textId="77777777" w:rsidR="00EA72E3" w:rsidRPr="00A20E78" w:rsidRDefault="00EA72E3" w:rsidP="00E5301A">
            <w:pPr>
              <w:spacing w:line="20" w:lineRule="atLeast"/>
              <w:jc w:val="center"/>
              <w:rPr>
                <w:rFonts w:cs="Times New Roman"/>
                <w:bCs/>
              </w:rPr>
            </w:pPr>
            <w:r w:rsidRPr="00A20E78">
              <w:rPr>
                <w:rFonts w:cs="Times New Roman"/>
                <w:bCs/>
              </w:rPr>
              <w:t>項目</w:t>
            </w:r>
            <w:r w:rsidRPr="00A20E78">
              <w:rPr>
                <w:rFonts w:cs="Times New Roman"/>
                <w:bCs/>
              </w:rPr>
              <w:t>(</w:t>
            </w:r>
            <w:r w:rsidRPr="00A20E78">
              <w:rPr>
                <w:rFonts w:cs="Times New Roman"/>
                <w:bCs/>
              </w:rPr>
              <w:t>子類別</w:t>
            </w:r>
            <w:r w:rsidRPr="00A20E78">
              <w:rPr>
                <w:rFonts w:cs="Times New Roman"/>
                <w:bCs/>
              </w:rPr>
              <w:t>)</w:t>
            </w:r>
          </w:p>
        </w:tc>
        <w:tc>
          <w:tcPr>
            <w:tcW w:w="1659" w:type="dxa"/>
            <w:vAlign w:val="center"/>
          </w:tcPr>
          <w:p w14:paraId="57DD2A11" w14:textId="77777777" w:rsidR="00EA72E3" w:rsidRPr="00A20E78" w:rsidRDefault="00EA72E3" w:rsidP="00E5301A">
            <w:pPr>
              <w:spacing w:line="20" w:lineRule="atLeast"/>
              <w:jc w:val="center"/>
              <w:rPr>
                <w:rFonts w:cs="Times New Roman"/>
                <w:sz w:val="26"/>
              </w:rPr>
            </w:pPr>
            <w:r w:rsidRPr="00A20E78">
              <w:rPr>
                <w:rFonts w:cs="Times New Roman"/>
                <w:szCs w:val="26"/>
              </w:rPr>
              <w:t>排放量</w:t>
            </w:r>
            <w:r w:rsidRPr="00A20E78">
              <w:rPr>
                <w:rFonts w:cs="Times New Roman"/>
                <w:szCs w:val="26"/>
              </w:rPr>
              <w:br/>
              <w:t>(kg CO</w:t>
            </w:r>
            <w:r w:rsidRPr="00A20E78">
              <w:rPr>
                <w:rFonts w:cs="Times New Roman"/>
                <w:szCs w:val="26"/>
                <w:vertAlign w:val="subscript"/>
              </w:rPr>
              <w:t>2</w:t>
            </w:r>
            <w:r w:rsidRPr="00A20E78">
              <w:rPr>
                <w:rFonts w:cs="Times New Roman"/>
                <w:szCs w:val="26"/>
              </w:rPr>
              <w:t>e)</w:t>
            </w:r>
          </w:p>
        </w:tc>
        <w:tc>
          <w:tcPr>
            <w:tcW w:w="1153" w:type="dxa"/>
            <w:noWrap/>
            <w:vAlign w:val="center"/>
            <w:hideMark/>
          </w:tcPr>
          <w:p w14:paraId="5AA3AA69" w14:textId="77777777" w:rsidR="00EA72E3" w:rsidRPr="00A20E78" w:rsidRDefault="00EA72E3" w:rsidP="00E5301A">
            <w:pPr>
              <w:spacing w:line="20" w:lineRule="atLeast"/>
              <w:jc w:val="center"/>
              <w:rPr>
                <w:rFonts w:cs="Times New Roman"/>
                <w:sz w:val="26"/>
              </w:rPr>
            </w:pPr>
            <w:r w:rsidRPr="00A20E78">
              <w:rPr>
                <w:rFonts w:cs="Times New Roman"/>
                <w:sz w:val="26"/>
              </w:rPr>
              <w:t>百分比</w:t>
            </w:r>
          </w:p>
        </w:tc>
      </w:tr>
      <w:tr w:rsidR="00EA72E3" w:rsidRPr="00A20E78" w14:paraId="5AFDB594" w14:textId="77777777" w:rsidTr="00E5301A">
        <w:trPr>
          <w:trHeight w:val="324"/>
        </w:trPr>
        <w:tc>
          <w:tcPr>
            <w:tcW w:w="1549" w:type="dxa"/>
            <w:vAlign w:val="center"/>
          </w:tcPr>
          <w:p w14:paraId="0B27A885" w14:textId="3916C21D" w:rsidR="00EA72E3" w:rsidRPr="00CF31C5" w:rsidRDefault="001E29FA" w:rsidP="00E5301A">
            <w:pPr>
              <w:spacing w:line="20" w:lineRule="atLeast"/>
              <w:jc w:val="both"/>
              <w:rPr>
                <w:rFonts w:cs="Times New Roman"/>
                <w:color w:val="000000"/>
                <w:highlight w:val="yellow"/>
              </w:rPr>
            </w:pPr>
            <w:r w:rsidRPr="00CF31C5">
              <w:rPr>
                <w:rFonts w:cs="Times New Roman"/>
                <w:color w:val="000000"/>
                <w:highlight w:val="yellow"/>
              </w:rPr>
              <w:t>{{</w:t>
            </w:r>
            <w:r w:rsidR="00EA72E3" w:rsidRPr="00CF31C5">
              <w:rPr>
                <w:rFonts w:cs="Times New Roman"/>
                <w:color w:val="000000"/>
                <w:highlight w:val="yellow"/>
              </w:rPr>
              <w:t>Raw_Name_1</w:t>
            </w:r>
            <w:r w:rsidRPr="00CF31C5">
              <w:rPr>
                <w:rFonts w:cs="Times New Roman"/>
                <w:color w:val="000000"/>
                <w:highlight w:val="yellow"/>
              </w:rPr>
              <w:t>}}</w:t>
            </w:r>
          </w:p>
        </w:tc>
        <w:tc>
          <w:tcPr>
            <w:tcW w:w="5953" w:type="dxa"/>
            <w:noWrap/>
            <w:vAlign w:val="center"/>
          </w:tcPr>
          <w:p w14:paraId="0B78AA2C" w14:textId="5921501A" w:rsidR="00EA72E3" w:rsidRPr="00CF31C5" w:rsidRDefault="001E29FA" w:rsidP="00E5301A">
            <w:pPr>
              <w:spacing w:line="20" w:lineRule="atLeast"/>
              <w:jc w:val="both"/>
              <w:rPr>
                <w:rFonts w:cs="Times New Roman"/>
                <w:sz w:val="20"/>
                <w:highlight w:val="yellow"/>
              </w:rPr>
            </w:pPr>
            <w:r w:rsidRPr="00CF31C5">
              <w:rPr>
                <w:rFonts w:cs="Times New Roman"/>
                <w:color w:val="000000"/>
                <w:sz w:val="22"/>
                <w:highlight w:val="yellow"/>
              </w:rPr>
              <w:t>{{</w:t>
            </w:r>
            <w:r w:rsidR="00EA72E3" w:rsidRPr="00CF31C5">
              <w:rPr>
                <w:rFonts w:cs="Times New Roman"/>
                <w:color w:val="000000"/>
                <w:sz w:val="22"/>
                <w:highlight w:val="yellow"/>
              </w:rPr>
              <w:t>Raw_name_of_database_1</w:t>
            </w:r>
            <w:r w:rsidRPr="00CF31C5">
              <w:rPr>
                <w:rFonts w:cs="Times New Roman"/>
                <w:color w:val="000000"/>
                <w:sz w:val="22"/>
                <w:highlight w:val="yellow"/>
              </w:rPr>
              <w:t>}}</w:t>
            </w:r>
          </w:p>
        </w:tc>
        <w:tc>
          <w:tcPr>
            <w:tcW w:w="1659" w:type="dxa"/>
            <w:vAlign w:val="center"/>
          </w:tcPr>
          <w:p w14:paraId="2F2501C6" w14:textId="30E42800" w:rsidR="00EA72E3" w:rsidRPr="00CF31C5" w:rsidRDefault="001E29FA" w:rsidP="00E5301A">
            <w:pPr>
              <w:spacing w:line="20" w:lineRule="atLeast"/>
              <w:jc w:val="both"/>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Raw_Damage_Assessment_1</w:t>
            </w:r>
            <w:r w:rsidRPr="00CF31C5">
              <w:rPr>
                <w:rFonts w:cs="Times New Roman"/>
                <w:color w:val="000000"/>
                <w:sz w:val="22"/>
                <w:highlight w:val="yellow"/>
              </w:rPr>
              <w:t>}}</w:t>
            </w:r>
          </w:p>
        </w:tc>
        <w:tc>
          <w:tcPr>
            <w:tcW w:w="1153" w:type="dxa"/>
            <w:noWrap/>
            <w:vAlign w:val="center"/>
          </w:tcPr>
          <w:p w14:paraId="39C1CDB7" w14:textId="03E744B6" w:rsidR="00EA72E3" w:rsidRPr="00CF31C5" w:rsidRDefault="001E29FA" w:rsidP="00E5301A">
            <w:pPr>
              <w:spacing w:line="20" w:lineRule="atLeast"/>
              <w:jc w:val="both"/>
              <w:rPr>
                <w:rFonts w:cs="Times New Roman"/>
                <w:color w:val="FF0000"/>
                <w:sz w:val="26"/>
                <w:highlight w:val="yellow"/>
              </w:rPr>
            </w:pPr>
            <w:r w:rsidRPr="00CF31C5">
              <w:rPr>
                <w:rFonts w:cs="Times New Roman"/>
                <w:color w:val="000000"/>
                <w:sz w:val="22"/>
                <w:highlight w:val="yellow"/>
              </w:rPr>
              <w:t>{{</w:t>
            </w:r>
            <w:r w:rsidR="00EA72E3" w:rsidRPr="00CF31C5">
              <w:rPr>
                <w:rFonts w:cs="Times New Roman"/>
                <w:color w:val="000000"/>
                <w:sz w:val="22"/>
                <w:highlight w:val="yellow"/>
              </w:rPr>
              <w:t>Raw_percentage_1</w:t>
            </w:r>
            <w:r w:rsidRPr="00CF31C5">
              <w:rPr>
                <w:rFonts w:cs="Times New Roman"/>
                <w:color w:val="000000"/>
                <w:sz w:val="22"/>
                <w:highlight w:val="yellow"/>
              </w:rPr>
              <w:t>}}</w:t>
            </w:r>
          </w:p>
        </w:tc>
      </w:tr>
      <w:tr w:rsidR="00EA72E3" w:rsidRPr="00A20E78" w14:paraId="0A9A11D4" w14:textId="77777777" w:rsidTr="00E5301A">
        <w:trPr>
          <w:trHeight w:val="324"/>
        </w:trPr>
        <w:tc>
          <w:tcPr>
            <w:tcW w:w="1549" w:type="dxa"/>
            <w:vAlign w:val="center"/>
          </w:tcPr>
          <w:p w14:paraId="522BCF46" w14:textId="72F4200A" w:rsidR="00EA72E3" w:rsidRPr="00CF31C5" w:rsidRDefault="001E29FA" w:rsidP="00E5301A">
            <w:pPr>
              <w:spacing w:line="20" w:lineRule="atLeast"/>
              <w:jc w:val="both"/>
              <w:rPr>
                <w:rFonts w:cs="Times New Roman"/>
                <w:color w:val="000000"/>
                <w:highlight w:val="yellow"/>
              </w:rPr>
            </w:pPr>
            <w:r w:rsidRPr="00CF31C5">
              <w:rPr>
                <w:rFonts w:cs="Times New Roman"/>
                <w:color w:val="000000"/>
                <w:highlight w:val="yellow"/>
              </w:rPr>
              <w:t>{{</w:t>
            </w:r>
            <w:r w:rsidR="00EA72E3" w:rsidRPr="00CF31C5">
              <w:rPr>
                <w:rFonts w:cs="Times New Roman"/>
                <w:color w:val="000000"/>
                <w:highlight w:val="yellow"/>
              </w:rPr>
              <w:t>Raw_Name_2</w:t>
            </w:r>
            <w:r w:rsidRPr="00CF31C5">
              <w:rPr>
                <w:rFonts w:cs="Times New Roman"/>
                <w:color w:val="000000"/>
                <w:highlight w:val="yellow"/>
              </w:rPr>
              <w:t>}}</w:t>
            </w:r>
          </w:p>
        </w:tc>
        <w:tc>
          <w:tcPr>
            <w:tcW w:w="5953" w:type="dxa"/>
            <w:noWrap/>
            <w:vAlign w:val="center"/>
          </w:tcPr>
          <w:p w14:paraId="75BB8878" w14:textId="74899B9F" w:rsidR="00EA72E3" w:rsidRPr="00CF31C5" w:rsidRDefault="001E29FA" w:rsidP="00E5301A">
            <w:pPr>
              <w:spacing w:line="20" w:lineRule="atLeast"/>
              <w:jc w:val="both"/>
              <w:rPr>
                <w:rFonts w:cs="Times New Roman"/>
                <w:sz w:val="20"/>
                <w:highlight w:val="yellow"/>
              </w:rPr>
            </w:pPr>
            <w:r w:rsidRPr="00CF31C5">
              <w:rPr>
                <w:rFonts w:cs="Times New Roman"/>
                <w:color w:val="000000"/>
                <w:sz w:val="22"/>
                <w:highlight w:val="yellow"/>
              </w:rPr>
              <w:t>{{</w:t>
            </w:r>
            <w:r w:rsidR="00EA72E3" w:rsidRPr="00CF31C5">
              <w:rPr>
                <w:rFonts w:cs="Times New Roman"/>
                <w:color w:val="000000"/>
                <w:sz w:val="22"/>
                <w:highlight w:val="yellow"/>
              </w:rPr>
              <w:t>Raw_name_of_database_2</w:t>
            </w:r>
            <w:r w:rsidRPr="00CF31C5">
              <w:rPr>
                <w:rFonts w:cs="Times New Roman"/>
                <w:color w:val="000000"/>
                <w:sz w:val="22"/>
                <w:highlight w:val="yellow"/>
              </w:rPr>
              <w:t>}}</w:t>
            </w:r>
          </w:p>
        </w:tc>
        <w:tc>
          <w:tcPr>
            <w:tcW w:w="1659" w:type="dxa"/>
            <w:vAlign w:val="center"/>
          </w:tcPr>
          <w:p w14:paraId="366F4DD8" w14:textId="2C35C5DB" w:rsidR="00EA72E3" w:rsidRPr="00CF31C5" w:rsidRDefault="001E29FA" w:rsidP="00E5301A">
            <w:pPr>
              <w:spacing w:line="20" w:lineRule="atLeast"/>
              <w:jc w:val="both"/>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Raw_Damage_Assessment_2</w:t>
            </w:r>
            <w:r w:rsidRPr="00CF31C5">
              <w:rPr>
                <w:rFonts w:cs="Times New Roman"/>
                <w:color w:val="000000"/>
                <w:sz w:val="22"/>
                <w:highlight w:val="yellow"/>
              </w:rPr>
              <w:t>}}</w:t>
            </w:r>
          </w:p>
        </w:tc>
        <w:tc>
          <w:tcPr>
            <w:tcW w:w="1153" w:type="dxa"/>
            <w:noWrap/>
            <w:vAlign w:val="center"/>
          </w:tcPr>
          <w:p w14:paraId="670A20D2" w14:textId="21B0356A" w:rsidR="00EA72E3" w:rsidRPr="00CF31C5" w:rsidRDefault="001E29FA" w:rsidP="00E5301A">
            <w:pPr>
              <w:spacing w:line="20" w:lineRule="atLeast"/>
              <w:jc w:val="both"/>
              <w:rPr>
                <w:rFonts w:cs="Times New Roman"/>
                <w:color w:val="FF0000"/>
                <w:sz w:val="26"/>
                <w:highlight w:val="yellow"/>
              </w:rPr>
            </w:pPr>
            <w:r w:rsidRPr="00CF31C5">
              <w:rPr>
                <w:rFonts w:cs="Times New Roman"/>
                <w:color w:val="000000"/>
                <w:sz w:val="22"/>
                <w:highlight w:val="yellow"/>
              </w:rPr>
              <w:t>{{</w:t>
            </w:r>
            <w:r w:rsidR="00EA72E3" w:rsidRPr="00CF31C5">
              <w:rPr>
                <w:rFonts w:cs="Times New Roman"/>
                <w:color w:val="000000"/>
                <w:sz w:val="22"/>
                <w:highlight w:val="yellow"/>
              </w:rPr>
              <w:t>Raw_percentage_2</w:t>
            </w:r>
            <w:r w:rsidRPr="00CF31C5">
              <w:rPr>
                <w:rFonts w:cs="Times New Roman"/>
                <w:color w:val="000000"/>
                <w:sz w:val="22"/>
                <w:highlight w:val="yellow"/>
              </w:rPr>
              <w:t>}}</w:t>
            </w:r>
          </w:p>
        </w:tc>
      </w:tr>
      <w:tr w:rsidR="00EA72E3" w:rsidRPr="00A20E78" w14:paraId="5017E6FB" w14:textId="77777777" w:rsidTr="00E5301A">
        <w:trPr>
          <w:trHeight w:val="324"/>
        </w:trPr>
        <w:tc>
          <w:tcPr>
            <w:tcW w:w="1549" w:type="dxa"/>
            <w:vAlign w:val="center"/>
          </w:tcPr>
          <w:p w14:paraId="53AA96F4" w14:textId="4C970065" w:rsidR="00EA72E3" w:rsidRPr="00CF31C5" w:rsidRDefault="001E29FA" w:rsidP="00E5301A">
            <w:pPr>
              <w:spacing w:line="20" w:lineRule="atLeast"/>
              <w:jc w:val="both"/>
              <w:rPr>
                <w:rFonts w:cs="Times New Roman"/>
                <w:color w:val="000000"/>
                <w:highlight w:val="yellow"/>
              </w:rPr>
            </w:pPr>
            <w:r w:rsidRPr="00CF31C5">
              <w:rPr>
                <w:rFonts w:cs="Times New Roman"/>
                <w:color w:val="000000"/>
                <w:highlight w:val="yellow"/>
              </w:rPr>
              <w:t>{{</w:t>
            </w:r>
            <w:r w:rsidR="00EA72E3" w:rsidRPr="00CF31C5">
              <w:rPr>
                <w:rFonts w:cs="Times New Roman"/>
                <w:color w:val="000000"/>
                <w:highlight w:val="yellow"/>
              </w:rPr>
              <w:t>Raw_Name_3</w:t>
            </w:r>
            <w:r w:rsidRPr="00CF31C5">
              <w:rPr>
                <w:rFonts w:cs="Times New Roman"/>
                <w:color w:val="000000"/>
                <w:highlight w:val="yellow"/>
              </w:rPr>
              <w:t>}}</w:t>
            </w:r>
          </w:p>
        </w:tc>
        <w:tc>
          <w:tcPr>
            <w:tcW w:w="5953" w:type="dxa"/>
            <w:noWrap/>
            <w:vAlign w:val="center"/>
          </w:tcPr>
          <w:p w14:paraId="526DFD89" w14:textId="37F54E15" w:rsidR="00EA72E3" w:rsidRPr="00CF31C5" w:rsidRDefault="001E29FA" w:rsidP="00E5301A">
            <w:pPr>
              <w:spacing w:line="20" w:lineRule="atLeast"/>
              <w:jc w:val="both"/>
              <w:rPr>
                <w:rFonts w:cs="Times New Roman"/>
                <w:sz w:val="20"/>
                <w:highlight w:val="yellow"/>
              </w:rPr>
            </w:pPr>
            <w:r w:rsidRPr="00CF31C5">
              <w:rPr>
                <w:rFonts w:cs="Times New Roman"/>
                <w:color w:val="000000"/>
                <w:sz w:val="22"/>
                <w:highlight w:val="yellow"/>
              </w:rPr>
              <w:t>{{</w:t>
            </w:r>
            <w:r w:rsidR="00EA72E3" w:rsidRPr="00CF31C5">
              <w:rPr>
                <w:rFonts w:cs="Times New Roman"/>
                <w:color w:val="000000"/>
                <w:sz w:val="22"/>
                <w:highlight w:val="yellow"/>
              </w:rPr>
              <w:t>Raw_name_of_database_3</w:t>
            </w:r>
            <w:r w:rsidRPr="00CF31C5">
              <w:rPr>
                <w:rFonts w:cs="Times New Roman"/>
                <w:color w:val="000000"/>
                <w:sz w:val="22"/>
                <w:highlight w:val="yellow"/>
              </w:rPr>
              <w:t>}}</w:t>
            </w:r>
          </w:p>
        </w:tc>
        <w:tc>
          <w:tcPr>
            <w:tcW w:w="1659" w:type="dxa"/>
            <w:vAlign w:val="center"/>
          </w:tcPr>
          <w:p w14:paraId="60A44403" w14:textId="08CE12BD" w:rsidR="00EA72E3" w:rsidRPr="00CF31C5" w:rsidRDefault="001E29FA" w:rsidP="00E5301A">
            <w:pPr>
              <w:spacing w:line="20" w:lineRule="atLeast"/>
              <w:jc w:val="both"/>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Raw_Damage_Assessment_3</w:t>
            </w:r>
            <w:r w:rsidRPr="00CF31C5">
              <w:rPr>
                <w:rFonts w:cs="Times New Roman"/>
                <w:color w:val="000000"/>
                <w:sz w:val="22"/>
                <w:highlight w:val="yellow"/>
              </w:rPr>
              <w:t>}}</w:t>
            </w:r>
          </w:p>
        </w:tc>
        <w:tc>
          <w:tcPr>
            <w:tcW w:w="1153" w:type="dxa"/>
            <w:noWrap/>
            <w:vAlign w:val="center"/>
          </w:tcPr>
          <w:p w14:paraId="18D21FBA" w14:textId="0C914DC4" w:rsidR="00EA72E3" w:rsidRPr="00CF31C5" w:rsidRDefault="001E29FA" w:rsidP="00E5301A">
            <w:pPr>
              <w:spacing w:line="20" w:lineRule="atLeast"/>
              <w:jc w:val="both"/>
              <w:rPr>
                <w:rFonts w:cs="Times New Roman"/>
                <w:color w:val="FF0000"/>
                <w:sz w:val="26"/>
                <w:highlight w:val="yellow"/>
              </w:rPr>
            </w:pPr>
            <w:r w:rsidRPr="00CF31C5">
              <w:rPr>
                <w:rFonts w:cs="Times New Roman"/>
                <w:color w:val="000000"/>
                <w:sz w:val="22"/>
                <w:highlight w:val="yellow"/>
              </w:rPr>
              <w:t>{{</w:t>
            </w:r>
            <w:r w:rsidR="00EA72E3" w:rsidRPr="00CF31C5">
              <w:rPr>
                <w:rFonts w:cs="Times New Roman"/>
                <w:color w:val="000000"/>
                <w:sz w:val="22"/>
                <w:highlight w:val="yellow"/>
              </w:rPr>
              <w:t>Raw_percentage_3</w:t>
            </w:r>
            <w:r w:rsidRPr="00CF31C5">
              <w:rPr>
                <w:rFonts w:cs="Times New Roman"/>
                <w:color w:val="000000"/>
                <w:sz w:val="22"/>
                <w:highlight w:val="yellow"/>
              </w:rPr>
              <w:t>}}</w:t>
            </w:r>
          </w:p>
        </w:tc>
      </w:tr>
      <w:tr w:rsidR="00EA72E3" w:rsidRPr="00A20E78" w14:paraId="770CFF0B" w14:textId="77777777" w:rsidTr="00E5301A">
        <w:trPr>
          <w:trHeight w:val="324"/>
        </w:trPr>
        <w:tc>
          <w:tcPr>
            <w:tcW w:w="1549" w:type="dxa"/>
            <w:vAlign w:val="center"/>
          </w:tcPr>
          <w:p w14:paraId="4004FECE" w14:textId="5206817B" w:rsidR="00EA72E3" w:rsidRPr="00CF31C5" w:rsidRDefault="001E29FA" w:rsidP="00E5301A">
            <w:pPr>
              <w:spacing w:line="20" w:lineRule="atLeast"/>
              <w:jc w:val="both"/>
              <w:rPr>
                <w:rFonts w:cs="Times New Roman"/>
                <w:color w:val="000000"/>
                <w:highlight w:val="yellow"/>
              </w:rPr>
            </w:pPr>
            <w:r w:rsidRPr="00CF31C5">
              <w:rPr>
                <w:rFonts w:cs="Times New Roman"/>
                <w:color w:val="000000"/>
                <w:highlight w:val="yellow"/>
              </w:rPr>
              <w:t>{{</w:t>
            </w:r>
            <w:r w:rsidR="00EA72E3" w:rsidRPr="00CF31C5">
              <w:rPr>
                <w:rFonts w:cs="Times New Roman"/>
                <w:color w:val="000000"/>
                <w:highlight w:val="yellow"/>
              </w:rPr>
              <w:t>Raw_Name_4</w:t>
            </w:r>
            <w:r w:rsidRPr="00CF31C5">
              <w:rPr>
                <w:rFonts w:cs="Times New Roman"/>
                <w:color w:val="000000"/>
                <w:highlight w:val="yellow"/>
              </w:rPr>
              <w:t>}}</w:t>
            </w:r>
          </w:p>
        </w:tc>
        <w:tc>
          <w:tcPr>
            <w:tcW w:w="5953" w:type="dxa"/>
            <w:noWrap/>
            <w:vAlign w:val="center"/>
          </w:tcPr>
          <w:p w14:paraId="1AAFF397" w14:textId="0FE7BBF0" w:rsidR="00EA72E3" w:rsidRPr="00CF31C5" w:rsidRDefault="001E29FA" w:rsidP="00E5301A">
            <w:pPr>
              <w:spacing w:line="20" w:lineRule="atLeast"/>
              <w:jc w:val="both"/>
              <w:rPr>
                <w:rFonts w:cs="Times New Roman"/>
                <w:sz w:val="20"/>
                <w:highlight w:val="yellow"/>
              </w:rPr>
            </w:pPr>
            <w:r w:rsidRPr="00CF31C5">
              <w:rPr>
                <w:rFonts w:cs="Times New Roman"/>
                <w:color w:val="000000"/>
                <w:sz w:val="22"/>
                <w:highlight w:val="yellow"/>
              </w:rPr>
              <w:t>{{</w:t>
            </w:r>
            <w:r w:rsidR="00EA72E3" w:rsidRPr="00CF31C5">
              <w:rPr>
                <w:rFonts w:cs="Times New Roman"/>
                <w:color w:val="000000"/>
                <w:sz w:val="22"/>
                <w:highlight w:val="yellow"/>
              </w:rPr>
              <w:t>Raw_name_of_database_4</w:t>
            </w:r>
            <w:r w:rsidRPr="00CF31C5">
              <w:rPr>
                <w:rFonts w:cs="Times New Roman"/>
                <w:color w:val="000000"/>
                <w:sz w:val="22"/>
                <w:highlight w:val="yellow"/>
              </w:rPr>
              <w:t>}}</w:t>
            </w:r>
          </w:p>
        </w:tc>
        <w:tc>
          <w:tcPr>
            <w:tcW w:w="1659" w:type="dxa"/>
            <w:vAlign w:val="center"/>
          </w:tcPr>
          <w:p w14:paraId="6B2097A8" w14:textId="4D4D1234" w:rsidR="00EA72E3" w:rsidRPr="00CF31C5" w:rsidRDefault="001E29FA" w:rsidP="00E5301A">
            <w:pPr>
              <w:spacing w:line="20" w:lineRule="atLeast"/>
              <w:jc w:val="both"/>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Raw_Damage_Assessment_4</w:t>
            </w:r>
            <w:r w:rsidRPr="00CF31C5">
              <w:rPr>
                <w:rFonts w:cs="Times New Roman"/>
                <w:color w:val="000000"/>
                <w:sz w:val="22"/>
                <w:highlight w:val="yellow"/>
              </w:rPr>
              <w:t>}}</w:t>
            </w:r>
          </w:p>
        </w:tc>
        <w:tc>
          <w:tcPr>
            <w:tcW w:w="1153" w:type="dxa"/>
            <w:noWrap/>
            <w:vAlign w:val="center"/>
          </w:tcPr>
          <w:p w14:paraId="5C6703E3" w14:textId="08CA823A" w:rsidR="00EA72E3" w:rsidRPr="00CF31C5" w:rsidRDefault="001E29FA" w:rsidP="00E5301A">
            <w:pPr>
              <w:spacing w:line="20" w:lineRule="atLeast"/>
              <w:jc w:val="both"/>
              <w:rPr>
                <w:rFonts w:cs="Times New Roman"/>
                <w:color w:val="FF0000"/>
                <w:sz w:val="26"/>
                <w:highlight w:val="yellow"/>
              </w:rPr>
            </w:pPr>
            <w:r w:rsidRPr="00CF31C5">
              <w:rPr>
                <w:rFonts w:cs="Times New Roman"/>
                <w:color w:val="000000"/>
                <w:sz w:val="22"/>
                <w:highlight w:val="yellow"/>
              </w:rPr>
              <w:t>{{</w:t>
            </w:r>
            <w:r w:rsidR="00EA72E3" w:rsidRPr="00CF31C5">
              <w:rPr>
                <w:rFonts w:cs="Times New Roman"/>
                <w:color w:val="000000"/>
                <w:sz w:val="22"/>
                <w:highlight w:val="yellow"/>
              </w:rPr>
              <w:t>Raw_percentage_4</w:t>
            </w:r>
            <w:r w:rsidRPr="00CF31C5">
              <w:rPr>
                <w:rFonts w:cs="Times New Roman"/>
                <w:color w:val="000000"/>
                <w:sz w:val="22"/>
                <w:highlight w:val="yellow"/>
              </w:rPr>
              <w:t>}}</w:t>
            </w:r>
          </w:p>
        </w:tc>
      </w:tr>
      <w:tr w:rsidR="00EA72E3" w:rsidRPr="00A20E78" w14:paraId="65780FCB" w14:textId="77777777" w:rsidTr="00E5301A">
        <w:trPr>
          <w:trHeight w:val="324"/>
        </w:trPr>
        <w:tc>
          <w:tcPr>
            <w:tcW w:w="1549" w:type="dxa"/>
            <w:vAlign w:val="center"/>
          </w:tcPr>
          <w:p w14:paraId="48A13232" w14:textId="08CCCF1A" w:rsidR="00EA72E3" w:rsidRPr="00CF31C5" w:rsidRDefault="001E29FA" w:rsidP="00E5301A">
            <w:pPr>
              <w:spacing w:line="20" w:lineRule="atLeast"/>
              <w:jc w:val="both"/>
              <w:rPr>
                <w:rFonts w:cs="Times New Roman"/>
                <w:color w:val="000000"/>
                <w:highlight w:val="yellow"/>
              </w:rPr>
            </w:pPr>
            <w:r w:rsidRPr="00CF31C5">
              <w:rPr>
                <w:rFonts w:cs="Times New Roman"/>
                <w:color w:val="000000"/>
                <w:highlight w:val="yellow"/>
              </w:rPr>
              <w:t>{{</w:t>
            </w:r>
            <w:r w:rsidR="00EA72E3" w:rsidRPr="00CF31C5">
              <w:rPr>
                <w:rFonts w:cs="Times New Roman"/>
                <w:color w:val="000000"/>
                <w:highlight w:val="yellow"/>
              </w:rPr>
              <w:t>Raw_Name_5</w:t>
            </w:r>
            <w:r w:rsidRPr="00CF31C5">
              <w:rPr>
                <w:rFonts w:cs="Times New Roman"/>
                <w:color w:val="000000"/>
                <w:highlight w:val="yellow"/>
              </w:rPr>
              <w:t>}}</w:t>
            </w:r>
          </w:p>
        </w:tc>
        <w:tc>
          <w:tcPr>
            <w:tcW w:w="5953" w:type="dxa"/>
            <w:noWrap/>
            <w:vAlign w:val="center"/>
          </w:tcPr>
          <w:p w14:paraId="6B0F82E6" w14:textId="72D98BE4" w:rsidR="00EA72E3" w:rsidRPr="00CF31C5" w:rsidRDefault="001E29FA" w:rsidP="00E5301A">
            <w:pPr>
              <w:spacing w:line="20" w:lineRule="atLeast"/>
              <w:jc w:val="both"/>
              <w:rPr>
                <w:rFonts w:cs="Times New Roman"/>
                <w:sz w:val="20"/>
                <w:highlight w:val="yellow"/>
              </w:rPr>
            </w:pPr>
            <w:r w:rsidRPr="00CF31C5">
              <w:rPr>
                <w:rFonts w:cs="Times New Roman"/>
                <w:color w:val="000000"/>
                <w:sz w:val="22"/>
                <w:highlight w:val="yellow"/>
              </w:rPr>
              <w:t>{{</w:t>
            </w:r>
            <w:r w:rsidR="00EA72E3" w:rsidRPr="00CF31C5">
              <w:rPr>
                <w:rFonts w:cs="Times New Roman"/>
                <w:color w:val="000000"/>
                <w:sz w:val="22"/>
                <w:highlight w:val="yellow"/>
              </w:rPr>
              <w:t>Raw_name_of_database_5</w:t>
            </w:r>
            <w:r w:rsidRPr="00CF31C5">
              <w:rPr>
                <w:rFonts w:cs="Times New Roman"/>
                <w:color w:val="000000"/>
                <w:sz w:val="22"/>
                <w:highlight w:val="yellow"/>
              </w:rPr>
              <w:t>}}</w:t>
            </w:r>
          </w:p>
        </w:tc>
        <w:tc>
          <w:tcPr>
            <w:tcW w:w="1659" w:type="dxa"/>
            <w:vAlign w:val="center"/>
          </w:tcPr>
          <w:p w14:paraId="4D1DB07C" w14:textId="7603290D" w:rsidR="00EA72E3" w:rsidRPr="00CF31C5" w:rsidRDefault="001E29FA" w:rsidP="00E5301A">
            <w:pPr>
              <w:spacing w:line="20" w:lineRule="atLeast"/>
              <w:jc w:val="both"/>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Raw_Damage_Assessment_5</w:t>
            </w:r>
            <w:r w:rsidRPr="00CF31C5">
              <w:rPr>
                <w:rFonts w:cs="Times New Roman"/>
                <w:color w:val="000000"/>
                <w:sz w:val="22"/>
                <w:highlight w:val="yellow"/>
              </w:rPr>
              <w:t>}}</w:t>
            </w:r>
          </w:p>
        </w:tc>
        <w:tc>
          <w:tcPr>
            <w:tcW w:w="1153" w:type="dxa"/>
            <w:noWrap/>
            <w:vAlign w:val="center"/>
          </w:tcPr>
          <w:p w14:paraId="07085380" w14:textId="3AD1E1B6" w:rsidR="00EA72E3" w:rsidRPr="00CF31C5" w:rsidRDefault="001E29FA" w:rsidP="00E5301A">
            <w:pPr>
              <w:spacing w:line="20" w:lineRule="atLeast"/>
              <w:jc w:val="both"/>
              <w:rPr>
                <w:rFonts w:cs="Times New Roman"/>
                <w:color w:val="FF0000"/>
                <w:sz w:val="26"/>
                <w:highlight w:val="yellow"/>
              </w:rPr>
            </w:pPr>
            <w:r w:rsidRPr="00CF31C5">
              <w:rPr>
                <w:rFonts w:cs="Times New Roman"/>
                <w:color w:val="000000"/>
                <w:sz w:val="22"/>
                <w:highlight w:val="yellow"/>
              </w:rPr>
              <w:t>{{</w:t>
            </w:r>
            <w:r w:rsidR="00EA72E3" w:rsidRPr="00CF31C5">
              <w:rPr>
                <w:rFonts w:cs="Times New Roman"/>
                <w:color w:val="000000"/>
                <w:sz w:val="22"/>
                <w:highlight w:val="yellow"/>
              </w:rPr>
              <w:t>Raw_percentage_5</w:t>
            </w:r>
            <w:r w:rsidRPr="00CF31C5">
              <w:rPr>
                <w:rFonts w:cs="Times New Roman"/>
                <w:color w:val="000000"/>
                <w:sz w:val="22"/>
                <w:highlight w:val="yellow"/>
              </w:rPr>
              <w:t>}}</w:t>
            </w:r>
          </w:p>
        </w:tc>
      </w:tr>
      <w:tr w:rsidR="00EA72E3" w:rsidRPr="00A20E78" w14:paraId="4459A4F0" w14:textId="77777777" w:rsidTr="00E5301A">
        <w:trPr>
          <w:trHeight w:val="324"/>
        </w:trPr>
        <w:tc>
          <w:tcPr>
            <w:tcW w:w="1549" w:type="dxa"/>
            <w:vAlign w:val="center"/>
          </w:tcPr>
          <w:p w14:paraId="4A02C4B9" w14:textId="6EA17089" w:rsidR="00EA72E3" w:rsidRPr="00CF31C5" w:rsidRDefault="001E29FA" w:rsidP="00E5301A">
            <w:pPr>
              <w:spacing w:line="20" w:lineRule="atLeast"/>
              <w:jc w:val="both"/>
              <w:rPr>
                <w:rFonts w:cs="Times New Roman"/>
                <w:color w:val="000000"/>
                <w:highlight w:val="yellow"/>
              </w:rPr>
            </w:pPr>
            <w:r w:rsidRPr="00CF31C5">
              <w:rPr>
                <w:rFonts w:cs="Times New Roman"/>
                <w:color w:val="000000"/>
                <w:highlight w:val="yellow"/>
              </w:rPr>
              <w:t>{{</w:t>
            </w:r>
            <w:r w:rsidR="00EA72E3" w:rsidRPr="00CF31C5">
              <w:rPr>
                <w:rFonts w:cs="Times New Roman"/>
                <w:color w:val="000000"/>
                <w:highlight w:val="yellow"/>
              </w:rPr>
              <w:t>Raw_Name_6</w:t>
            </w:r>
            <w:r w:rsidRPr="00CF31C5">
              <w:rPr>
                <w:rFonts w:cs="Times New Roman"/>
                <w:color w:val="000000"/>
                <w:highlight w:val="yellow"/>
              </w:rPr>
              <w:t>}}</w:t>
            </w:r>
          </w:p>
        </w:tc>
        <w:tc>
          <w:tcPr>
            <w:tcW w:w="5953" w:type="dxa"/>
            <w:noWrap/>
            <w:vAlign w:val="center"/>
          </w:tcPr>
          <w:p w14:paraId="6741CF36" w14:textId="0A45FAF4" w:rsidR="00EA72E3" w:rsidRPr="00CF31C5" w:rsidRDefault="001E29FA" w:rsidP="00E5301A">
            <w:pPr>
              <w:spacing w:line="20" w:lineRule="atLeast"/>
              <w:jc w:val="both"/>
              <w:rPr>
                <w:rFonts w:cs="Times New Roman"/>
                <w:sz w:val="20"/>
                <w:highlight w:val="yellow"/>
              </w:rPr>
            </w:pPr>
            <w:r w:rsidRPr="00CF31C5">
              <w:rPr>
                <w:rFonts w:cs="Times New Roman"/>
                <w:color w:val="000000"/>
                <w:sz w:val="22"/>
                <w:highlight w:val="yellow"/>
              </w:rPr>
              <w:t>{{</w:t>
            </w:r>
            <w:r w:rsidR="00EA72E3" w:rsidRPr="00CF31C5">
              <w:rPr>
                <w:rFonts w:cs="Times New Roman"/>
                <w:color w:val="000000"/>
                <w:sz w:val="22"/>
                <w:highlight w:val="yellow"/>
              </w:rPr>
              <w:t>Raw_name_of_database_6</w:t>
            </w:r>
            <w:r w:rsidRPr="00CF31C5">
              <w:rPr>
                <w:rFonts w:cs="Times New Roman"/>
                <w:color w:val="000000"/>
                <w:sz w:val="22"/>
                <w:highlight w:val="yellow"/>
              </w:rPr>
              <w:t>}}</w:t>
            </w:r>
          </w:p>
        </w:tc>
        <w:tc>
          <w:tcPr>
            <w:tcW w:w="1659" w:type="dxa"/>
            <w:vAlign w:val="center"/>
          </w:tcPr>
          <w:p w14:paraId="62B73AEF" w14:textId="0BDD36B9" w:rsidR="00EA72E3" w:rsidRPr="00CF31C5" w:rsidRDefault="001E29FA" w:rsidP="00E5301A">
            <w:pPr>
              <w:spacing w:line="20" w:lineRule="atLeast"/>
              <w:jc w:val="both"/>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Raw_Damage_Assessment_6</w:t>
            </w:r>
            <w:r w:rsidRPr="00CF31C5">
              <w:rPr>
                <w:rFonts w:cs="Times New Roman"/>
                <w:color w:val="000000"/>
                <w:sz w:val="22"/>
                <w:highlight w:val="yellow"/>
              </w:rPr>
              <w:t>}}</w:t>
            </w:r>
          </w:p>
        </w:tc>
        <w:tc>
          <w:tcPr>
            <w:tcW w:w="1153" w:type="dxa"/>
            <w:noWrap/>
            <w:vAlign w:val="center"/>
          </w:tcPr>
          <w:p w14:paraId="2A5CC761" w14:textId="63045D69" w:rsidR="00EA72E3" w:rsidRPr="00CF31C5" w:rsidRDefault="001E29FA" w:rsidP="00E5301A">
            <w:pPr>
              <w:spacing w:line="20" w:lineRule="atLeast"/>
              <w:jc w:val="both"/>
              <w:rPr>
                <w:rFonts w:cs="Times New Roman"/>
                <w:color w:val="FF0000"/>
                <w:sz w:val="26"/>
                <w:highlight w:val="yellow"/>
              </w:rPr>
            </w:pPr>
            <w:r w:rsidRPr="00CF31C5">
              <w:rPr>
                <w:rFonts w:cs="Times New Roman"/>
                <w:color w:val="000000"/>
                <w:sz w:val="22"/>
                <w:highlight w:val="yellow"/>
              </w:rPr>
              <w:t>{{</w:t>
            </w:r>
            <w:r w:rsidR="00EA72E3" w:rsidRPr="00CF31C5">
              <w:rPr>
                <w:rFonts w:cs="Times New Roman"/>
                <w:color w:val="000000"/>
                <w:sz w:val="22"/>
                <w:highlight w:val="yellow"/>
              </w:rPr>
              <w:t>Raw_percentage_6</w:t>
            </w:r>
            <w:r w:rsidRPr="00CF31C5">
              <w:rPr>
                <w:rFonts w:cs="Times New Roman"/>
                <w:color w:val="000000"/>
                <w:sz w:val="22"/>
                <w:highlight w:val="yellow"/>
              </w:rPr>
              <w:t>}}</w:t>
            </w:r>
          </w:p>
        </w:tc>
      </w:tr>
      <w:tr w:rsidR="00EA72E3" w:rsidRPr="00A20E78" w14:paraId="651AAAAD" w14:textId="77777777" w:rsidTr="00E5301A">
        <w:trPr>
          <w:trHeight w:val="324"/>
        </w:trPr>
        <w:tc>
          <w:tcPr>
            <w:tcW w:w="1549" w:type="dxa"/>
            <w:vAlign w:val="center"/>
          </w:tcPr>
          <w:p w14:paraId="3E1956B7" w14:textId="0F2CFFAD" w:rsidR="00EA72E3" w:rsidRPr="00CF31C5" w:rsidRDefault="001E29FA" w:rsidP="00E5301A">
            <w:pPr>
              <w:spacing w:line="20" w:lineRule="atLeast"/>
              <w:jc w:val="both"/>
              <w:rPr>
                <w:rFonts w:cs="Times New Roman"/>
                <w:color w:val="000000"/>
                <w:highlight w:val="yellow"/>
              </w:rPr>
            </w:pPr>
            <w:r w:rsidRPr="00CF31C5">
              <w:rPr>
                <w:rFonts w:cs="Times New Roman"/>
                <w:color w:val="000000"/>
                <w:highlight w:val="yellow"/>
              </w:rPr>
              <w:t>{{</w:t>
            </w:r>
            <w:r w:rsidR="00EA72E3" w:rsidRPr="00CF31C5">
              <w:rPr>
                <w:rFonts w:cs="Times New Roman"/>
                <w:color w:val="000000"/>
                <w:highlight w:val="yellow"/>
              </w:rPr>
              <w:t>Raw_Name_7</w:t>
            </w:r>
            <w:r w:rsidRPr="00CF31C5">
              <w:rPr>
                <w:rFonts w:cs="Times New Roman"/>
                <w:color w:val="000000"/>
                <w:highlight w:val="yellow"/>
              </w:rPr>
              <w:t>}}</w:t>
            </w:r>
          </w:p>
        </w:tc>
        <w:tc>
          <w:tcPr>
            <w:tcW w:w="5953" w:type="dxa"/>
            <w:noWrap/>
            <w:vAlign w:val="center"/>
          </w:tcPr>
          <w:p w14:paraId="6D2087EA" w14:textId="1816B1B7" w:rsidR="00EA72E3" w:rsidRPr="00CF31C5" w:rsidRDefault="001E29FA" w:rsidP="00E5301A">
            <w:pPr>
              <w:spacing w:line="20" w:lineRule="atLeast"/>
              <w:jc w:val="both"/>
              <w:rPr>
                <w:rFonts w:cs="Times New Roman"/>
                <w:sz w:val="20"/>
                <w:highlight w:val="yellow"/>
              </w:rPr>
            </w:pPr>
            <w:r w:rsidRPr="00CF31C5">
              <w:rPr>
                <w:rFonts w:cs="Times New Roman"/>
                <w:color w:val="000000"/>
                <w:sz w:val="22"/>
                <w:highlight w:val="yellow"/>
              </w:rPr>
              <w:t>{{</w:t>
            </w:r>
            <w:r w:rsidR="00EA72E3" w:rsidRPr="00CF31C5">
              <w:rPr>
                <w:rFonts w:cs="Times New Roman"/>
                <w:color w:val="000000"/>
                <w:sz w:val="22"/>
                <w:highlight w:val="yellow"/>
              </w:rPr>
              <w:t>Raw_name_of_database_7</w:t>
            </w:r>
            <w:r w:rsidRPr="00CF31C5">
              <w:rPr>
                <w:rFonts w:cs="Times New Roman"/>
                <w:color w:val="000000"/>
                <w:sz w:val="22"/>
                <w:highlight w:val="yellow"/>
              </w:rPr>
              <w:t>}}</w:t>
            </w:r>
          </w:p>
        </w:tc>
        <w:tc>
          <w:tcPr>
            <w:tcW w:w="1659" w:type="dxa"/>
            <w:vAlign w:val="center"/>
          </w:tcPr>
          <w:p w14:paraId="140B0942" w14:textId="27529F60" w:rsidR="00EA72E3" w:rsidRPr="00CF31C5" w:rsidRDefault="001E29FA" w:rsidP="00E5301A">
            <w:pPr>
              <w:spacing w:line="20" w:lineRule="atLeast"/>
              <w:jc w:val="both"/>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Raw_Damage_Assessment_7</w:t>
            </w:r>
            <w:r w:rsidRPr="00CF31C5">
              <w:rPr>
                <w:rFonts w:cs="Times New Roman"/>
                <w:color w:val="000000"/>
                <w:sz w:val="22"/>
                <w:highlight w:val="yellow"/>
              </w:rPr>
              <w:t>}}</w:t>
            </w:r>
          </w:p>
        </w:tc>
        <w:tc>
          <w:tcPr>
            <w:tcW w:w="1153" w:type="dxa"/>
            <w:noWrap/>
            <w:vAlign w:val="center"/>
          </w:tcPr>
          <w:p w14:paraId="066ED62A" w14:textId="7CD29CB2" w:rsidR="00EA72E3" w:rsidRPr="00CF31C5" w:rsidRDefault="001E29FA" w:rsidP="00E5301A">
            <w:pPr>
              <w:spacing w:line="20" w:lineRule="atLeast"/>
              <w:jc w:val="both"/>
              <w:rPr>
                <w:rFonts w:cs="Times New Roman"/>
                <w:color w:val="FF0000"/>
                <w:sz w:val="26"/>
                <w:highlight w:val="yellow"/>
              </w:rPr>
            </w:pPr>
            <w:r w:rsidRPr="00CF31C5">
              <w:rPr>
                <w:rFonts w:cs="Times New Roman"/>
                <w:color w:val="000000"/>
                <w:sz w:val="22"/>
                <w:highlight w:val="yellow"/>
              </w:rPr>
              <w:t>{{</w:t>
            </w:r>
            <w:r w:rsidR="00EA72E3" w:rsidRPr="00CF31C5">
              <w:rPr>
                <w:rFonts w:cs="Times New Roman"/>
                <w:color w:val="000000"/>
                <w:sz w:val="22"/>
                <w:highlight w:val="yellow"/>
              </w:rPr>
              <w:t>Raw_percentage_7</w:t>
            </w:r>
            <w:r w:rsidRPr="00CF31C5">
              <w:rPr>
                <w:rFonts w:cs="Times New Roman"/>
                <w:color w:val="000000"/>
                <w:sz w:val="22"/>
                <w:highlight w:val="yellow"/>
              </w:rPr>
              <w:t>}}</w:t>
            </w:r>
          </w:p>
        </w:tc>
      </w:tr>
      <w:tr w:rsidR="00EA72E3" w:rsidRPr="00A20E78" w14:paraId="7539C2BF" w14:textId="77777777" w:rsidTr="00E5301A">
        <w:trPr>
          <w:trHeight w:val="324"/>
        </w:trPr>
        <w:tc>
          <w:tcPr>
            <w:tcW w:w="1549" w:type="dxa"/>
            <w:vAlign w:val="center"/>
          </w:tcPr>
          <w:p w14:paraId="4B128923" w14:textId="3DE776FC" w:rsidR="00EA72E3" w:rsidRPr="00CF31C5" w:rsidRDefault="001E29FA" w:rsidP="00E5301A">
            <w:pPr>
              <w:spacing w:line="20" w:lineRule="atLeast"/>
              <w:jc w:val="both"/>
              <w:rPr>
                <w:rFonts w:cs="Times New Roman"/>
                <w:color w:val="000000"/>
                <w:highlight w:val="yellow"/>
              </w:rPr>
            </w:pPr>
            <w:r w:rsidRPr="00CF31C5">
              <w:rPr>
                <w:rFonts w:cs="Times New Roman"/>
                <w:color w:val="000000"/>
                <w:highlight w:val="yellow"/>
              </w:rPr>
              <w:t>{{</w:t>
            </w:r>
            <w:r w:rsidR="00EA72E3" w:rsidRPr="00CF31C5">
              <w:rPr>
                <w:rFonts w:cs="Times New Roman"/>
                <w:color w:val="000000"/>
                <w:highlight w:val="yellow"/>
              </w:rPr>
              <w:t>Raw_Name_8</w:t>
            </w:r>
            <w:r w:rsidRPr="00CF31C5">
              <w:rPr>
                <w:rFonts w:cs="Times New Roman"/>
                <w:color w:val="000000"/>
                <w:highlight w:val="yellow"/>
              </w:rPr>
              <w:t>}}</w:t>
            </w:r>
          </w:p>
        </w:tc>
        <w:tc>
          <w:tcPr>
            <w:tcW w:w="5953" w:type="dxa"/>
            <w:noWrap/>
            <w:vAlign w:val="center"/>
          </w:tcPr>
          <w:p w14:paraId="2123D8D6" w14:textId="07B76A5B" w:rsidR="00EA72E3" w:rsidRPr="00CF31C5" w:rsidRDefault="001E29FA" w:rsidP="00E5301A">
            <w:pPr>
              <w:spacing w:line="20" w:lineRule="atLeast"/>
              <w:jc w:val="both"/>
              <w:rPr>
                <w:rFonts w:cs="Times New Roman"/>
                <w:sz w:val="20"/>
                <w:highlight w:val="yellow"/>
              </w:rPr>
            </w:pPr>
            <w:r w:rsidRPr="00CF31C5">
              <w:rPr>
                <w:rFonts w:cs="Times New Roman"/>
                <w:color w:val="000000"/>
                <w:sz w:val="22"/>
                <w:highlight w:val="yellow"/>
              </w:rPr>
              <w:t>{{</w:t>
            </w:r>
            <w:r w:rsidR="00EA72E3" w:rsidRPr="00CF31C5">
              <w:rPr>
                <w:rFonts w:cs="Times New Roman"/>
                <w:color w:val="000000"/>
                <w:sz w:val="22"/>
                <w:highlight w:val="yellow"/>
              </w:rPr>
              <w:t>Raw_name_of_database_8</w:t>
            </w:r>
            <w:r w:rsidRPr="00CF31C5">
              <w:rPr>
                <w:rFonts w:cs="Times New Roman"/>
                <w:color w:val="000000"/>
                <w:sz w:val="22"/>
                <w:highlight w:val="yellow"/>
              </w:rPr>
              <w:t>}}</w:t>
            </w:r>
          </w:p>
        </w:tc>
        <w:tc>
          <w:tcPr>
            <w:tcW w:w="1659" w:type="dxa"/>
            <w:vAlign w:val="center"/>
          </w:tcPr>
          <w:p w14:paraId="77424A67" w14:textId="697E9FAA" w:rsidR="00EA72E3" w:rsidRPr="00CF31C5" w:rsidRDefault="001E29FA" w:rsidP="00E5301A">
            <w:pPr>
              <w:spacing w:line="20" w:lineRule="atLeast"/>
              <w:jc w:val="both"/>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Raw_Damage_Assessment_8</w:t>
            </w:r>
            <w:r w:rsidRPr="00CF31C5">
              <w:rPr>
                <w:rFonts w:cs="Times New Roman"/>
                <w:color w:val="000000"/>
                <w:sz w:val="22"/>
                <w:highlight w:val="yellow"/>
              </w:rPr>
              <w:t>}}</w:t>
            </w:r>
          </w:p>
        </w:tc>
        <w:tc>
          <w:tcPr>
            <w:tcW w:w="1153" w:type="dxa"/>
            <w:noWrap/>
            <w:vAlign w:val="center"/>
          </w:tcPr>
          <w:p w14:paraId="452D4841" w14:textId="1DD007F9" w:rsidR="00EA72E3" w:rsidRPr="00CF31C5" w:rsidRDefault="001E29FA" w:rsidP="00E5301A">
            <w:pPr>
              <w:spacing w:line="20" w:lineRule="atLeast"/>
              <w:jc w:val="both"/>
              <w:rPr>
                <w:rFonts w:cs="Times New Roman"/>
                <w:color w:val="FF0000"/>
                <w:sz w:val="26"/>
                <w:highlight w:val="yellow"/>
              </w:rPr>
            </w:pPr>
            <w:r w:rsidRPr="00CF31C5">
              <w:rPr>
                <w:rFonts w:cs="Times New Roman"/>
                <w:color w:val="000000"/>
                <w:sz w:val="22"/>
                <w:highlight w:val="yellow"/>
              </w:rPr>
              <w:t>{{</w:t>
            </w:r>
            <w:r w:rsidR="00EA72E3" w:rsidRPr="00CF31C5">
              <w:rPr>
                <w:rFonts w:cs="Times New Roman"/>
                <w:color w:val="000000"/>
                <w:sz w:val="22"/>
                <w:highlight w:val="yellow"/>
              </w:rPr>
              <w:t>Raw_percentage_8</w:t>
            </w:r>
            <w:r w:rsidRPr="00CF31C5">
              <w:rPr>
                <w:rFonts w:cs="Times New Roman"/>
                <w:color w:val="000000"/>
                <w:sz w:val="22"/>
                <w:highlight w:val="yellow"/>
              </w:rPr>
              <w:t>}}</w:t>
            </w:r>
          </w:p>
        </w:tc>
      </w:tr>
      <w:tr w:rsidR="00EA72E3" w:rsidRPr="00A20E78" w14:paraId="596F83AF" w14:textId="77777777" w:rsidTr="00E5301A">
        <w:trPr>
          <w:trHeight w:val="324"/>
        </w:trPr>
        <w:tc>
          <w:tcPr>
            <w:tcW w:w="1549" w:type="dxa"/>
            <w:vAlign w:val="center"/>
          </w:tcPr>
          <w:p w14:paraId="43F1111F" w14:textId="23814821" w:rsidR="00EA72E3" w:rsidRPr="00CF31C5" w:rsidRDefault="001E29FA" w:rsidP="00E5301A">
            <w:pPr>
              <w:spacing w:line="20" w:lineRule="atLeast"/>
              <w:jc w:val="both"/>
              <w:rPr>
                <w:rFonts w:cs="Times New Roman"/>
                <w:color w:val="000000"/>
                <w:highlight w:val="yellow"/>
              </w:rPr>
            </w:pPr>
            <w:r w:rsidRPr="00CF31C5">
              <w:rPr>
                <w:rFonts w:cs="Times New Roman"/>
                <w:color w:val="000000"/>
                <w:highlight w:val="yellow"/>
              </w:rPr>
              <w:t>{{</w:t>
            </w:r>
            <w:r w:rsidR="00EA72E3" w:rsidRPr="00CF31C5">
              <w:rPr>
                <w:rFonts w:cs="Times New Roman"/>
                <w:color w:val="000000"/>
                <w:highlight w:val="yellow"/>
              </w:rPr>
              <w:t>Raw_Nam</w:t>
            </w:r>
            <w:r w:rsidR="00EA72E3" w:rsidRPr="00CF31C5">
              <w:rPr>
                <w:rFonts w:cs="Times New Roman"/>
                <w:color w:val="000000"/>
                <w:highlight w:val="yellow"/>
              </w:rPr>
              <w:lastRenderedPageBreak/>
              <w:t>e_9</w:t>
            </w:r>
            <w:r w:rsidRPr="00CF31C5">
              <w:rPr>
                <w:rFonts w:cs="Times New Roman"/>
                <w:color w:val="000000"/>
                <w:highlight w:val="yellow"/>
              </w:rPr>
              <w:t>}}</w:t>
            </w:r>
          </w:p>
        </w:tc>
        <w:tc>
          <w:tcPr>
            <w:tcW w:w="5953" w:type="dxa"/>
            <w:noWrap/>
            <w:vAlign w:val="center"/>
          </w:tcPr>
          <w:p w14:paraId="122AB64B" w14:textId="1E5AEA1B" w:rsidR="00EA72E3" w:rsidRPr="00CF31C5" w:rsidRDefault="001E29FA" w:rsidP="00E5301A">
            <w:pPr>
              <w:spacing w:line="20" w:lineRule="atLeast"/>
              <w:jc w:val="both"/>
              <w:rPr>
                <w:rFonts w:cs="Times New Roman"/>
                <w:sz w:val="20"/>
                <w:highlight w:val="yellow"/>
              </w:rPr>
            </w:pPr>
            <w:r w:rsidRPr="00CF31C5">
              <w:rPr>
                <w:rFonts w:cs="Times New Roman"/>
                <w:color w:val="000000"/>
                <w:sz w:val="22"/>
                <w:highlight w:val="yellow"/>
              </w:rPr>
              <w:lastRenderedPageBreak/>
              <w:t>{{</w:t>
            </w:r>
            <w:r w:rsidR="00EA72E3" w:rsidRPr="00CF31C5">
              <w:rPr>
                <w:rFonts w:cs="Times New Roman"/>
                <w:color w:val="000000"/>
                <w:sz w:val="22"/>
                <w:highlight w:val="yellow"/>
              </w:rPr>
              <w:t>Raw_name_of_database_9</w:t>
            </w:r>
            <w:r w:rsidRPr="00CF31C5">
              <w:rPr>
                <w:rFonts w:cs="Times New Roman"/>
                <w:color w:val="000000"/>
                <w:sz w:val="22"/>
                <w:highlight w:val="yellow"/>
              </w:rPr>
              <w:t>}}</w:t>
            </w:r>
          </w:p>
        </w:tc>
        <w:tc>
          <w:tcPr>
            <w:tcW w:w="1659" w:type="dxa"/>
            <w:vAlign w:val="center"/>
          </w:tcPr>
          <w:p w14:paraId="0BA02188" w14:textId="78658B46" w:rsidR="00EA72E3" w:rsidRPr="00CF31C5" w:rsidRDefault="001E29FA" w:rsidP="00E5301A">
            <w:pPr>
              <w:spacing w:line="20" w:lineRule="atLeast"/>
              <w:jc w:val="both"/>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Raw_Damag</w:t>
            </w:r>
            <w:r w:rsidR="00EA72E3" w:rsidRPr="00CF31C5">
              <w:rPr>
                <w:rFonts w:cs="Times New Roman"/>
                <w:color w:val="000000"/>
                <w:sz w:val="22"/>
                <w:highlight w:val="yellow"/>
              </w:rPr>
              <w:lastRenderedPageBreak/>
              <w:t>e_Assessment_9</w:t>
            </w:r>
            <w:r w:rsidRPr="00CF31C5">
              <w:rPr>
                <w:rFonts w:cs="Times New Roman"/>
                <w:color w:val="000000"/>
                <w:sz w:val="22"/>
                <w:highlight w:val="yellow"/>
              </w:rPr>
              <w:t>}}</w:t>
            </w:r>
          </w:p>
        </w:tc>
        <w:tc>
          <w:tcPr>
            <w:tcW w:w="1153" w:type="dxa"/>
            <w:noWrap/>
            <w:vAlign w:val="center"/>
          </w:tcPr>
          <w:p w14:paraId="1933206C" w14:textId="20644954" w:rsidR="00EA72E3" w:rsidRPr="00CF31C5" w:rsidRDefault="001E29FA" w:rsidP="00E5301A">
            <w:pPr>
              <w:spacing w:line="20" w:lineRule="atLeast"/>
              <w:jc w:val="both"/>
              <w:rPr>
                <w:rFonts w:cs="Times New Roman"/>
                <w:color w:val="FF0000"/>
                <w:sz w:val="26"/>
                <w:highlight w:val="yellow"/>
              </w:rPr>
            </w:pPr>
            <w:r w:rsidRPr="00CF31C5">
              <w:rPr>
                <w:rFonts w:cs="Times New Roman"/>
                <w:color w:val="000000"/>
                <w:sz w:val="22"/>
                <w:highlight w:val="yellow"/>
              </w:rPr>
              <w:lastRenderedPageBreak/>
              <w:t>{{</w:t>
            </w:r>
            <w:r w:rsidR="00EA72E3" w:rsidRPr="00CF31C5">
              <w:rPr>
                <w:rFonts w:cs="Times New Roman"/>
                <w:color w:val="000000"/>
                <w:sz w:val="22"/>
                <w:highlight w:val="yellow"/>
              </w:rPr>
              <w:t>Raw_pe</w:t>
            </w:r>
            <w:r w:rsidR="00EA72E3" w:rsidRPr="00CF31C5">
              <w:rPr>
                <w:rFonts w:cs="Times New Roman"/>
                <w:color w:val="000000"/>
                <w:sz w:val="22"/>
                <w:highlight w:val="yellow"/>
              </w:rPr>
              <w:lastRenderedPageBreak/>
              <w:t>rcentage_9</w:t>
            </w:r>
            <w:r w:rsidRPr="00CF31C5">
              <w:rPr>
                <w:rFonts w:cs="Times New Roman"/>
                <w:color w:val="000000"/>
                <w:sz w:val="22"/>
                <w:highlight w:val="yellow"/>
              </w:rPr>
              <w:t>}}</w:t>
            </w:r>
          </w:p>
        </w:tc>
      </w:tr>
      <w:tr w:rsidR="00EA72E3" w:rsidRPr="00A20E78" w14:paraId="487B0548" w14:textId="77777777" w:rsidTr="00E5301A">
        <w:trPr>
          <w:trHeight w:val="324"/>
        </w:trPr>
        <w:tc>
          <w:tcPr>
            <w:tcW w:w="1549" w:type="dxa"/>
            <w:vAlign w:val="center"/>
          </w:tcPr>
          <w:p w14:paraId="261BB01C" w14:textId="27C02B12" w:rsidR="00EA72E3" w:rsidRPr="00CF31C5" w:rsidRDefault="001E29FA" w:rsidP="00E5301A">
            <w:pPr>
              <w:jc w:val="both"/>
              <w:rPr>
                <w:rFonts w:cs="Times New Roman"/>
                <w:color w:val="000000"/>
                <w:highlight w:val="yellow"/>
              </w:rPr>
            </w:pPr>
            <w:r w:rsidRPr="00CF31C5">
              <w:rPr>
                <w:rFonts w:cs="Times New Roman"/>
                <w:color w:val="000000"/>
                <w:highlight w:val="yellow"/>
              </w:rPr>
              <w:lastRenderedPageBreak/>
              <w:t>{{</w:t>
            </w:r>
            <w:r w:rsidR="00EA72E3" w:rsidRPr="00CF31C5">
              <w:rPr>
                <w:rFonts w:cs="Times New Roman"/>
                <w:color w:val="000000"/>
                <w:highlight w:val="yellow"/>
              </w:rPr>
              <w:t>Raw_Name_10</w:t>
            </w:r>
            <w:r w:rsidRPr="00CF31C5">
              <w:rPr>
                <w:rFonts w:cs="Times New Roman"/>
                <w:color w:val="000000"/>
                <w:highlight w:val="yellow"/>
              </w:rPr>
              <w:t>}}</w:t>
            </w:r>
          </w:p>
        </w:tc>
        <w:tc>
          <w:tcPr>
            <w:tcW w:w="5953" w:type="dxa"/>
            <w:noWrap/>
            <w:vAlign w:val="center"/>
          </w:tcPr>
          <w:p w14:paraId="0F3FEC5B" w14:textId="67836CEB" w:rsidR="00EA72E3" w:rsidRPr="00CF31C5" w:rsidRDefault="001E29FA" w:rsidP="00E5301A">
            <w:pPr>
              <w:spacing w:line="20" w:lineRule="atLeast"/>
              <w:jc w:val="both"/>
              <w:rPr>
                <w:rFonts w:cs="Times New Roman"/>
                <w:highlight w:val="yellow"/>
              </w:rPr>
            </w:pPr>
            <w:r w:rsidRPr="00CF31C5">
              <w:rPr>
                <w:rFonts w:cs="Times New Roman"/>
                <w:color w:val="000000"/>
                <w:sz w:val="22"/>
                <w:highlight w:val="yellow"/>
              </w:rPr>
              <w:t>{{</w:t>
            </w:r>
            <w:r w:rsidR="00EA72E3" w:rsidRPr="00CF31C5">
              <w:rPr>
                <w:rFonts w:cs="Times New Roman"/>
                <w:color w:val="000000"/>
                <w:sz w:val="22"/>
                <w:highlight w:val="yellow"/>
              </w:rPr>
              <w:t>Raw_name_of_database_10</w:t>
            </w:r>
            <w:r w:rsidRPr="00CF31C5">
              <w:rPr>
                <w:rFonts w:cs="Times New Roman"/>
                <w:color w:val="000000"/>
                <w:sz w:val="22"/>
                <w:highlight w:val="yellow"/>
              </w:rPr>
              <w:t>}}</w:t>
            </w:r>
          </w:p>
        </w:tc>
        <w:tc>
          <w:tcPr>
            <w:tcW w:w="1659" w:type="dxa"/>
            <w:vAlign w:val="center"/>
          </w:tcPr>
          <w:p w14:paraId="225B0BCB" w14:textId="0377CEB1" w:rsidR="00EA72E3" w:rsidRPr="00CF31C5" w:rsidRDefault="001E29FA" w:rsidP="00E5301A">
            <w:pPr>
              <w:spacing w:line="20" w:lineRule="atLeast"/>
              <w:jc w:val="both"/>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Raw_Damage_Assessment_10</w:t>
            </w:r>
            <w:r w:rsidRPr="00CF31C5">
              <w:rPr>
                <w:rFonts w:cs="Times New Roman"/>
                <w:color w:val="000000"/>
                <w:sz w:val="22"/>
                <w:highlight w:val="yellow"/>
              </w:rPr>
              <w:t>}}</w:t>
            </w:r>
          </w:p>
        </w:tc>
        <w:tc>
          <w:tcPr>
            <w:tcW w:w="1153" w:type="dxa"/>
            <w:noWrap/>
            <w:vAlign w:val="center"/>
          </w:tcPr>
          <w:p w14:paraId="19E02F15" w14:textId="29C1EE8F" w:rsidR="00EA72E3" w:rsidRPr="00CF31C5" w:rsidRDefault="001E29FA" w:rsidP="00E5301A">
            <w:pPr>
              <w:spacing w:line="20" w:lineRule="atLeast"/>
              <w:jc w:val="both"/>
              <w:rPr>
                <w:rFonts w:cs="Times New Roman"/>
                <w:color w:val="FF0000"/>
                <w:sz w:val="26"/>
                <w:highlight w:val="yellow"/>
              </w:rPr>
            </w:pPr>
            <w:r w:rsidRPr="00CF31C5">
              <w:rPr>
                <w:rFonts w:cs="Times New Roman"/>
                <w:color w:val="000000"/>
                <w:sz w:val="22"/>
                <w:highlight w:val="yellow"/>
              </w:rPr>
              <w:t>{{</w:t>
            </w:r>
            <w:r w:rsidR="00EA72E3" w:rsidRPr="00CF31C5">
              <w:rPr>
                <w:rFonts w:cs="Times New Roman"/>
                <w:color w:val="000000"/>
                <w:sz w:val="22"/>
                <w:highlight w:val="yellow"/>
              </w:rPr>
              <w:t>Raw_percentage_10</w:t>
            </w:r>
            <w:r w:rsidRPr="00CF31C5">
              <w:rPr>
                <w:rFonts w:cs="Times New Roman"/>
                <w:color w:val="000000"/>
                <w:sz w:val="22"/>
                <w:highlight w:val="yellow"/>
              </w:rPr>
              <w:t>}}</w:t>
            </w:r>
          </w:p>
        </w:tc>
      </w:tr>
      <w:tr w:rsidR="00EA72E3" w:rsidRPr="00A20E78" w14:paraId="181E2EA4" w14:textId="77777777" w:rsidTr="00E5301A">
        <w:trPr>
          <w:trHeight w:val="324"/>
        </w:trPr>
        <w:tc>
          <w:tcPr>
            <w:tcW w:w="1549" w:type="dxa"/>
            <w:vAlign w:val="center"/>
          </w:tcPr>
          <w:p w14:paraId="32866E07" w14:textId="77777777" w:rsidR="00EA72E3" w:rsidRPr="00A20E78" w:rsidRDefault="00EA72E3" w:rsidP="00E5301A">
            <w:pPr>
              <w:spacing w:line="20" w:lineRule="atLeast"/>
              <w:jc w:val="both"/>
              <w:rPr>
                <w:rFonts w:cs="Times New Roman"/>
                <w:color w:val="000000"/>
              </w:rPr>
            </w:pPr>
            <w:r w:rsidRPr="00A20E78">
              <w:rPr>
                <w:rFonts w:cs="Times New Roman"/>
              </w:rPr>
              <w:t>剩餘製程</w:t>
            </w:r>
          </w:p>
        </w:tc>
        <w:tc>
          <w:tcPr>
            <w:tcW w:w="5953" w:type="dxa"/>
            <w:noWrap/>
            <w:vAlign w:val="center"/>
          </w:tcPr>
          <w:p w14:paraId="6A37D855" w14:textId="77777777" w:rsidR="00EA72E3" w:rsidRPr="00A20E78" w:rsidRDefault="00EA72E3" w:rsidP="00E5301A">
            <w:pPr>
              <w:spacing w:line="20" w:lineRule="atLeast"/>
              <w:jc w:val="both"/>
              <w:rPr>
                <w:rFonts w:cs="Times New Roman"/>
                <w:sz w:val="20"/>
              </w:rPr>
            </w:pPr>
            <w:r w:rsidRPr="00A20E78">
              <w:rPr>
                <w:rFonts w:cs="Times New Roman"/>
              </w:rPr>
              <w:t>Remaining processes</w:t>
            </w:r>
          </w:p>
        </w:tc>
        <w:tc>
          <w:tcPr>
            <w:tcW w:w="1659" w:type="dxa"/>
            <w:vAlign w:val="center"/>
          </w:tcPr>
          <w:p w14:paraId="7B733441" w14:textId="152B5FAB" w:rsidR="00EA72E3" w:rsidRPr="00CF31C5" w:rsidRDefault="001E29FA" w:rsidP="00E5301A">
            <w:pPr>
              <w:spacing w:line="20" w:lineRule="atLeast"/>
              <w:jc w:val="both"/>
              <w:rPr>
                <w:rFonts w:cs="Times New Roman"/>
                <w:color w:val="FF0000"/>
                <w:highlight w:val="yellow"/>
              </w:rPr>
            </w:pPr>
            <w:r w:rsidRPr="00CF31C5">
              <w:rPr>
                <w:rFonts w:cs="Times New Roman"/>
                <w:highlight w:val="yellow"/>
              </w:rPr>
              <w:t>{{</w:t>
            </w:r>
            <w:r w:rsidR="00EA72E3" w:rsidRPr="00CF31C5">
              <w:rPr>
                <w:rFonts w:cs="Times New Roman"/>
                <w:highlight w:val="yellow"/>
              </w:rPr>
              <w:t>Remaining</w:t>
            </w:r>
            <w:r w:rsidR="00EA72E3" w:rsidRPr="00CF31C5">
              <w:rPr>
                <w:rFonts w:cs="Times New Roman" w:hint="eastAsia"/>
                <w:highlight w:val="yellow"/>
              </w:rPr>
              <w:t>_</w:t>
            </w:r>
            <w:r w:rsidR="00EA72E3" w:rsidRPr="00CF31C5">
              <w:rPr>
                <w:rFonts w:cs="Times New Roman"/>
                <w:highlight w:val="yellow"/>
              </w:rPr>
              <w:t>processes_1</w:t>
            </w:r>
            <w:r w:rsidRPr="00CF31C5">
              <w:rPr>
                <w:rFonts w:cs="Times New Roman"/>
                <w:highlight w:val="yellow"/>
              </w:rPr>
              <w:t>}}</w:t>
            </w:r>
          </w:p>
        </w:tc>
        <w:tc>
          <w:tcPr>
            <w:tcW w:w="1153" w:type="dxa"/>
            <w:shd w:val="clear" w:color="auto" w:fill="auto"/>
            <w:noWrap/>
            <w:vAlign w:val="center"/>
          </w:tcPr>
          <w:p w14:paraId="0DA899BA" w14:textId="3166B128" w:rsidR="00EA72E3" w:rsidRPr="00CF31C5" w:rsidRDefault="001E29FA" w:rsidP="00E5301A">
            <w:pPr>
              <w:jc w:val="both"/>
              <w:rPr>
                <w:rFonts w:cs="Times New Roman"/>
                <w:color w:val="000000"/>
                <w:highlight w:val="yellow"/>
              </w:rPr>
            </w:pPr>
            <w:r w:rsidRPr="00CF31C5">
              <w:rPr>
                <w:rFonts w:cs="Times New Roman"/>
                <w:color w:val="000000"/>
                <w:sz w:val="22"/>
                <w:highlight w:val="yellow"/>
              </w:rPr>
              <w:t>{{</w:t>
            </w:r>
            <w:r w:rsidR="00EA72E3" w:rsidRPr="00CF31C5">
              <w:rPr>
                <w:rFonts w:cs="Times New Roman"/>
                <w:color w:val="000000"/>
                <w:sz w:val="22"/>
                <w:highlight w:val="yellow"/>
              </w:rPr>
              <w:t>Remaining_percentage_1</w:t>
            </w:r>
            <w:r w:rsidRPr="00CF31C5">
              <w:rPr>
                <w:rFonts w:cs="Times New Roman"/>
                <w:color w:val="000000"/>
                <w:sz w:val="22"/>
                <w:highlight w:val="yellow"/>
              </w:rPr>
              <w:t>}}</w:t>
            </w:r>
          </w:p>
        </w:tc>
      </w:tr>
    </w:tbl>
    <w:p w14:paraId="58F01AA6" w14:textId="77777777" w:rsidR="00EA72E3" w:rsidRPr="00A20E78" w:rsidRDefault="00EA72E3" w:rsidP="00EA72E3">
      <w:pPr>
        <w:jc w:val="center"/>
        <w:rPr>
          <w:rFonts w:cs="Times New Roman"/>
          <w:szCs w:val="24"/>
        </w:rPr>
      </w:pPr>
      <w:bookmarkStart w:id="128" w:name="_Toc146801771"/>
      <w:r w:rsidRPr="00A20E78">
        <w:rPr>
          <w:rFonts w:cs="Times New Roman"/>
          <w:szCs w:val="24"/>
        </w:rPr>
        <w:t>表</w:t>
      </w:r>
      <w:r w:rsidRPr="00A20E78">
        <w:rPr>
          <w:rFonts w:cs="Times New Roman"/>
          <w:szCs w:val="24"/>
        </w:rPr>
        <w:t>3</w:t>
      </w:r>
      <w:r w:rsidRPr="00A20E78">
        <w:rPr>
          <w:rFonts w:cs="Times New Roman"/>
          <w:szCs w:val="24"/>
        </w:rPr>
        <w:t>、</w:t>
      </w:r>
      <w:r w:rsidRPr="00A20E78">
        <w:rPr>
          <w:rFonts w:cs="Times New Roman"/>
          <w:szCs w:val="24"/>
        </w:rPr>
        <w:t>Raw Material</w:t>
      </w:r>
      <w:r w:rsidRPr="00A20E78">
        <w:rPr>
          <w:rFonts w:cs="Times New Roman"/>
          <w:szCs w:val="24"/>
        </w:rPr>
        <w:t>碳足跡評估總表</w:t>
      </w:r>
      <w:bookmarkEnd w:id="128"/>
    </w:p>
    <w:p w14:paraId="0E3B40AD" w14:textId="77777777" w:rsidR="00EA72E3" w:rsidRPr="00A20E78" w:rsidRDefault="00EA72E3" w:rsidP="00EA72E3">
      <w:pPr>
        <w:rPr>
          <w:rFonts w:cs="Times New Roman"/>
          <w:szCs w:val="24"/>
        </w:rPr>
      </w:pPr>
      <w:r w:rsidRPr="00A20E78">
        <w:rPr>
          <w:rFonts w:cs="Times New Roman"/>
          <w:szCs w:val="24"/>
        </w:rPr>
        <w:br w:type="page"/>
      </w:r>
    </w:p>
    <w:p w14:paraId="122CF5AE" w14:textId="77777777" w:rsidR="00EA72E3" w:rsidRPr="00A20E78" w:rsidRDefault="00EA72E3" w:rsidP="00EA72E3">
      <w:pPr>
        <w:rPr>
          <w:rFonts w:cs="Times New Roman"/>
          <w:szCs w:val="24"/>
        </w:rPr>
      </w:pPr>
    </w:p>
    <w:p w14:paraId="61D9DCF7" w14:textId="414EA649" w:rsidR="00EA72E3" w:rsidRDefault="00A7233E" w:rsidP="00EA72E3">
      <w:pPr>
        <w:jc w:val="center"/>
        <w:rPr>
          <w:rFonts w:cs="Times New Roman"/>
        </w:rPr>
      </w:pPr>
      <w:r>
        <w:rPr>
          <w:rFonts w:cs="Times New Roman" w:hint="eastAsia"/>
        </w:rPr>
        <w:t>{{</w:t>
      </w:r>
      <w:r w:rsidR="00F70C8B">
        <w:rPr>
          <w:rFonts w:cs="Times New Roman" w:hint="eastAsia"/>
          <w:highlight w:val="yellow"/>
        </w:rPr>
        <w:t>Ch</w:t>
      </w:r>
      <w:r w:rsidR="00F70C8B">
        <w:rPr>
          <w:rFonts w:cs="Times New Roman"/>
          <w:highlight w:val="yellow"/>
        </w:rPr>
        <w:t>art</w:t>
      </w:r>
      <w:r w:rsidR="00EA72E3" w:rsidRPr="00A20E78">
        <w:rPr>
          <w:rFonts w:cs="Times New Roman"/>
        </w:rPr>
        <w:t>_5</w:t>
      </w:r>
      <w:r>
        <w:rPr>
          <w:rFonts w:cs="Times New Roman" w:hint="eastAsia"/>
        </w:rPr>
        <w:t>}}</w:t>
      </w:r>
    </w:p>
    <w:p w14:paraId="64834CFA" w14:textId="0B04BC53" w:rsidR="009F5852" w:rsidRPr="009F5852" w:rsidRDefault="009F5852" w:rsidP="009F5852">
      <w:pPr>
        <w:pStyle w:val="af0"/>
        <w:rPr>
          <w:rFonts w:cs="Times New Roman"/>
          <w:sz w:val="24"/>
          <w:szCs w:val="24"/>
        </w:rPr>
      </w:pPr>
      <w:r w:rsidRPr="009F5852">
        <w:rPr>
          <w:rFonts w:hint="eastAsia"/>
          <w:sz w:val="24"/>
          <w:szCs w:val="24"/>
        </w:rPr>
        <w:t>圖</w:t>
      </w:r>
      <w:r w:rsidRPr="009F5852">
        <w:rPr>
          <w:rFonts w:hint="eastAsia"/>
          <w:sz w:val="24"/>
          <w:szCs w:val="24"/>
        </w:rPr>
        <w:t xml:space="preserve"> </w:t>
      </w:r>
      <w:r w:rsidRPr="009F5852">
        <w:rPr>
          <w:sz w:val="24"/>
          <w:szCs w:val="24"/>
        </w:rPr>
        <w:fldChar w:fldCharType="begin"/>
      </w:r>
      <w:r w:rsidRPr="009F5852">
        <w:rPr>
          <w:sz w:val="24"/>
          <w:szCs w:val="24"/>
        </w:rPr>
        <w:instrText xml:space="preserve"> </w:instrText>
      </w:r>
      <w:r w:rsidRPr="009F5852">
        <w:rPr>
          <w:rFonts w:hint="eastAsia"/>
          <w:sz w:val="24"/>
          <w:szCs w:val="24"/>
        </w:rPr>
        <w:instrText xml:space="preserve">SEQ </w:instrText>
      </w:r>
      <w:r w:rsidRPr="009F5852">
        <w:rPr>
          <w:rFonts w:hint="eastAsia"/>
          <w:sz w:val="24"/>
          <w:szCs w:val="24"/>
        </w:rPr>
        <w:instrText>圖</w:instrText>
      </w:r>
      <w:r w:rsidRPr="009F5852">
        <w:rPr>
          <w:rFonts w:hint="eastAsia"/>
          <w:sz w:val="24"/>
          <w:szCs w:val="24"/>
        </w:rPr>
        <w:instrText xml:space="preserve"> \* ARABIC</w:instrText>
      </w:r>
      <w:r w:rsidRPr="009F5852">
        <w:rPr>
          <w:sz w:val="24"/>
          <w:szCs w:val="24"/>
        </w:rPr>
        <w:instrText xml:space="preserve"> </w:instrText>
      </w:r>
      <w:r w:rsidRPr="009F5852">
        <w:rPr>
          <w:sz w:val="24"/>
          <w:szCs w:val="24"/>
        </w:rPr>
        <w:fldChar w:fldCharType="separate"/>
      </w:r>
      <w:r>
        <w:rPr>
          <w:noProof/>
          <w:sz w:val="24"/>
          <w:szCs w:val="24"/>
        </w:rPr>
        <w:t>8</w:t>
      </w:r>
      <w:r w:rsidRPr="009F5852">
        <w:rPr>
          <w:sz w:val="24"/>
          <w:szCs w:val="24"/>
        </w:rPr>
        <w:fldChar w:fldCharType="end"/>
      </w:r>
      <w:r w:rsidRPr="009F5852">
        <w:rPr>
          <w:rFonts w:cs="Times New Roman"/>
          <w:sz w:val="24"/>
          <w:szCs w:val="24"/>
        </w:rPr>
        <w:t>、</w:t>
      </w:r>
      <w:r w:rsidRPr="009F5852">
        <w:rPr>
          <w:rFonts w:cs="Times New Roman"/>
          <w:sz w:val="24"/>
          <w:szCs w:val="36"/>
        </w:rPr>
        <w:t>Manufacturing</w:t>
      </w:r>
      <w:r w:rsidRPr="009F5852">
        <w:rPr>
          <w:rFonts w:cs="Times New Roman"/>
          <w:sz w:val="24"/>
          <w:szCs w:val="24"/>
        </w:rPr>
        <w:t>主要排放源</w:t>
      </w:r>
    </w:p>
    <w:p w14:paraId="7DFED7E1" w14:textId="2A7238EF" w:rsidR="00EA72E3" w:rsidRPr="00A20E78" w:rsidRDefault="00EA72E3" w:rsidP="00EA72E3">
      <w:pPr>
        <w:jc w:val="center"/>
        <w:rPr>
          <w:rFonts w:cs="Times New Roman"/>
        </w:rPr>
      </w:pPr>
      <w:r w:rsidRPr="00A20E78">
        <w:rPr>
          <w:rFonts w:cs="Times New Roman"/>
        </w:rPr>
        <w:t>圖</w:t>
      </w:r>
    </w:p>
    <w:p w14:paraId="34ACBF03" w14:textId="051BD803" w:rsidR="00EA72E3" w:rsidRDefault="00A7233E" w:rsidP="00EA72E3">
      <w:pPr>
        <w:jc w:val="center"/>
        <w:rPr>
          <w:rFonts w:cs="Times New Roman"/>
        </w:rPr>
      </w:pPr>
      <w:r>
        <w:rPr>
          <w:rFonts w:cs="Times New Roman" w:hint="eastAsia"/>
        </w:rPr>
        <w:t>{{</w:t>
      </w:r>
      <w:r w:rsidR="00F70C8B">
        <w:rPr>
          <w:rFonts w:cs="Times New Roman" w:hint="eastAsia"/>
          <w:highlight w:val="yellow"/>
        </w:rPr>
        <w:t>Ch</w:t>
      </w:r>
      <w:r w:rsidR="00F70C8B">
        <w:rPr>
          <w:rFonts w:cs="Times New Roman"/>
          <w:highlight w:val="yellow"/>
        </w:rPr>
        <w:t>art</w:t>
      </w:r>
      <w:r w:rsidR="00EA72E3" w:rsidRPr="00A20E78">
        <w:rPr>
          <w:rFonts w:cs="Times New Roman"/>
        </w:rPr>
        <w:t>_6</w:t>
      </w:r>
      <w:r>
        <w:rPr>
          <w:rFonts w:cs="Times New Roman" w:hint="eastAsia"/>
        </w:rPr>
        <w:t>}}</w:t>
      </w:r>
    </w:p>
    <w:p w14:paraId="5E314DCA" w14:textId="2F4E673D" w:rsidR="009F5852" w:rsidRPr="00A20E78" w:rsidRDefault="009F5852" w:rsidP="009F5852">
      <w:pPr>
        <w:jc w:val="center"/>
        <w:rPr>
          <w:rFonts w:cs="Times New Roman"/>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9</w:t>
      </w:r>
      <w:r>
        <w:fldChar w:fldCharType="end"/>
      </w:r>
      <w:r w:rsidRPr="00A20E78">
        <w:rPr>
          <w:rFonts w:cs="Times New Roman"/>
        </w:rPr>
        <w:t>、</w:t>
      </w:r>
      <w:r w:rsidRPr="00A20E78">
        <w:rPr>
          <w:rFonts w:cs="Times New Roman"/>
          <w:szCs w:val="24"/>
        </w:rPr>
        <w:t>Manufacturing</w:t>
      </w:r>
      <w:r w:rsidRPr="00A20E78">
        <w:rPr>
          <w:rFonts w:cs="Times New Roman"/>
        </w:rPr>
        <w:t>排放源比例</w:t>
      </w:r>
    </w:p>
    <w:p w14:paraId="4AE9F20D" w14:textId="6FA99F0A" w:rsidR="00EA72E3" w:rsidRPr="00A20E78" w:rsidRDefault="00EA72E3" w:rsidP="00EA72E3">
      <w:pPr>
        <w:spacing w:line="20" w:lineRule="atLeast"/>
        <w:ind w:firstLineChars="200" w:firstLine="480"/>
        <w:rPr>
          <w:rFonts w:cs="Times New Roman"/>
          <w:szCs w:val="24"/>
        </w:rPr>
      </w:pPr>
      <w:r w:rsidRPr="00A20E78">
        <w:rPr>
          <w:rFonts w:cs="Times New Roman"/>
          <w:szCs w:val="24"/>
        </w:rPr>
        <w:t xml:space="preserve">Manufacturing </w:t>
      </w:r>
      <w:r w:rsidR="001E29FA">
        <w:rPr>
          <w:rFonts w:cs="Times New Roman"/>
          <w:position w:val="-2"/>
          <w:szCs w:val="24"/>
        </w:rPr>
        <w:t>{{</w:t>
      </w:r>
      <w:proofErr w:type="spellStart"/>
      <w:r w:rsidRPr="00A20E78">
        <w:rPr>
          <w:rFonts w:cs="Times New Roman"/>
          <w:position w:val="-2"/>
          <w:szCs w:val="24"/>
        </w:rPr>
        <w:t>Manufacturing_total</w:t>
      </w:r>
      <w:proofErr w:type="spellEnd"/>
      <w:r w:rsidR="001E29FA">
        <w:rPr>
          <w:rFonts w:cs="Times New Roman"/>
          <w:position w:val="-2"/>
          <w:szCs w:val="24"/>
        </w:rPr>
        <w:t>}}</w:t>
      </w:r>
      <w:r w:rsidRPr="00A20E78">
        <w:rPr>
          <w:rFonts w:cs="Times New Roman"/>
          <w:position w:val="-2"/>
          <w:szCs w:val="24"/>
        </w:rPr>
        <w:t xml:space="preserve"> </w:t>
      </w:r>
      <w:r w:rsidRPr="00A20E78">
        <w:rPr>
          <w:rFonts w:cs="Times New Roman"/>
          <w:szCs w:val="24"/>
        </w:rPr>
        <w:t>kg CO</w:t>
      </w:r>
      <w:r w:rsidRPr="00A20E78">
        <w:rPr>
          <w:rFonts w:cs="Times New Roman"/>
          <w:szCs w:val="24"/>
          <w:vertAlign w:val="subscript"/>
        </w:rPr>
        <w:t>2</w:t>
      </w:r>
      <w:r w:rsidRPr="00A20E78">
        <w:rPr>
          <w:rFonts w:cs="Times New Roman"/>
          <w:szCs w:val="24"/>
        </w:rPr>
        <w:t>e</w:t>
      </w:r>
      <w:r w:rsidRPr="00A20E78">
        <w:rPr>
          <w:rFonts w:cs="Times New Roman"/>
          <w:szCs w:val="24"/>
        </w:rPr>
        <w:t>中，工廠的</w:t>
      </w:r>
      <w:proofErr w:type="gramStart"/>
      <w:r w:rsidRPr="00A20E78">
        <w:rPr>
          <w:rFonts w:cs="Times New Roman"/>
          <w:szCs w:val="24"/>
        </w:rPr>
        <w:t>製程碳排主要</w:t>
      </w:r>
      <w:proofErr w:type="gramEnd"/>
      <w:r w:rsidRPr="00A20E78">
        <w:rPr>
          <w:rFonts w:cs="Times New Roman"/>
          <w:szCs w:val="24"/>
        </w:rPr>
        <w:t>為</w:t>
      </w:r>
      <w:r w:rsidR="001E29FA">
        <w:rPr>
          <w:rFonts w:cs="Times New Roman"/>
          <w:color w:val="000000"/>
          <w:szCs w:val="24"/>
        </w:rPr>
        <w:t>{{</w:t>
      </w:r>
      <w:r w:rsidRPr="00A20E78">
        <w:rPr>
          <w:rFonts w:cs="Times New Roman"/>
          <w:color w:val="000000"/>
          <w:szCs w:val="24"/>
        </w:rPr>
        <w:t>Manufacturing_Name_1</w:t>
      </w:r>
      <w:r w:rsidR="001E29FA">
        <w:rPr>
          <w:rFonts w:cs="Times New Roman"/>
          <w:color w:val="000000"/>
          <w:szCs w:val="24"/>
        </w:rPr>
        <w:t>}}</w:t>
      </w:r>
      <w:r w:rsidRPr="00A20E78">
        <w:rPr>
          <w:rFonts w:cs="Times New Roman"/>
          <w:szCs w:val="24"/>
        </w:rPr>
        <w:t xml:space="preserve"> (</w:t>
      </w:r>
      <w:r w:rsidR="001E29FA">
        <w:rPr>
          <w:rFonts w:cs="Times New Roman"/>
          <w:position w:val="-2"/>
          <w:szCs w:val="24"/>
        </w:rPr>
        <w:t>{{</w:t>
      </w:r>
      <w:r w:rsidRPr="00A20E78">
        <w:rPr>
          <w:rFonts w:cs="Times New Roman"/>
          <w:position w:val="-2"/>
          <w:szCs w:val="24"/>
        </w:rPr>
        <w:t>Manufacturing_percentage_1</w:t>
      </w:r>
      <w:r w:rsidR="001E29FA">
        <w:rPr>
          <w:rFonts w:cs="Times New Roman"/>
          <w:position w:val="-2"/>
          <w:szCs w:val="24"/>
        </w:rPr>
        <w:t>}}</w:t>
      </w:r>
      <w:r w:rsidRPr="00A20E78">
        <w:rPr>
          <w:rFonts w:cs="Times New Roman"/>
          <w:szCs w:val="24"/>
        </w:rPr>
        <w:t>)</w:t>
      </w:r>
      <w:r w:rsidRPr="00A20E78">
        <w:rPr>
          <w:rFonts w:cs="Times New Roman"/>
          <w:szCs w:val="24"/>
        </w:rPr>
        <w:t>排放</w:t>
      </w:r>
      <w:r w:rsidR="001E29FA">
        <w:rPr>
          <w:rFonts w:cs="Times New Roman"/>
          <w:color w:val="000000"/>
          <w:szCs w:val="24"/>
        </w:rPr>
        <w:t>{{</w:t>
      </w:r>
      <w:r w:rsidRPr="00A20E78">
        <w:rPr>
          <w:rFonts w:cs="Times New Roman"/>
          <w:color w:val="000000"/>
          <w:szCs w:val="24"/>
        </w:rPr>
        <w:t>Manufacturing_Damage_Assessment_1</w:t>
      </w:r>
      <w:r w:rsidR="001E29FA">
        <w:rPr>
          <w:rFonts w:cs="Times New Roman"/>
          <w:color w:val="000000"/>
          <w:szCs w:val="24"/>
        </w:rPr>
        <w:t>}}</w:t>
      </w:r>
      <w:r w:rsidRPr="00A20E78">
        <w:rPr>
          <w:rFonts w:cs="Times New Roman"/>
          <w:szCs w:val="24"/>
        </w:rPr>
        <w:t xml:space="preserve"> kg CO</w:t>
      </w:r>
      <w:r w:rsidRPr="00A20E78">
        <w:rPr>
          <w:rFonts w:cs="Times New Roman"/>
          <w:szCs w:val="24"/>
          <w:vertAlign w:val="subscript"/>
        </w:rPr>
        <w:t>2</w:t>
      </w:r>
      <w:r w:rsidRPr="00A20E78">
        <w:rPr>
          <w:rFonts w:cs="Times New Roman"/>
          <w:szCs w:val="24"/>
        </w:rPr>
        <w:t>e</w:t>
      </w:r>
      <w:r w:rsidRPr="00A20E78">
        <w:rPr>
          <w:rFonts w:cs="Times New Roman"/>
          <w:szCs w:val="24"/>
        </w:rPr>
        <w:t>，</w:t>
      </w:r>
      <w:r w:rsidR="001E29FA">
        <w:rPr>
          <w:rFonts w:cs="Times New Roman"/>
          <w:color w:val="000000"/>
          <w:szCs w:val="24"/>
        </w:rPr>
        <w:t>{{</w:t>
      </w:r>
      <w:r w:rsidRPr="00A20E78">
        <w:rPr>
          <w:rFonts w:cs="Times New Roman"/>
          <w:color w:val="000000"/>
          <w:szCs w:val="24"/>
        </w:rPr>
        <w:t>Manufacturing_Name_2</w:t>
      </w:r>
      <w:r w:rsidR="001E29FA">
        <w:rPr>
          <w:rFonts w:cs="Times New Roman"/>
          <w:color w:val="000000"/>
          <w:szCs w:val="24"/>
        </w:rPr>
        <w:t>}}</w:t>
      </w:r>
      <w:r w:rsidRPr="00A20E78">
        <w:rPr>
          <w:rFonts w:cs="Times New Roman"/>
          <w:szCs w:val="24"/>
        </w:rPr>
        <w:t xml:space="preserve"> (</w:t>
      </w:r>
      <w:r w:rsidR="001E29FA">
        <w:rPr>
          <w:rFonts w:cs="Times New Roman"/>
          <w:color w:val="000000"/>
          <w:szCs w:val="24"/>
        </w:rPr>
        <w:t>{{</w:t>
      </w:r>
      <w:r w:rsidRPr="00A20E78">
        <w:rPr>
          <w:rFonts w:cs="Times New Roman"/>
          <w:color w:val="000000"/>
          <w:szCs w:val="24"/>
        </w:rPr>
        <w:t>Manufacturing_percentage_2</w:t>
      </w:r>
      <w:r w:rsidR="001E29FA">
        <w:rPr>
          <w:rFonts w:cs="Times New Roman"/>
          <w:color w:val="000000"/>
          <w:szCs w:val="24"/>
        </w:rPr>
        <w:t>}}</w:t>
      </w:r>
      <w:r w:rsidRPr="00A20E78">
        <w:rPr>
          <w:rFonts w:cs="Times New Roman"/>
          <w:szCs w:val="24"/>
        </w:rPr>
        <w:t>)</w:t>
      </w:r>
      <w:r w:rsidRPr="00A20E78">
        <w:rPr>
          <w:rFonts w:cs="Times New Roman"/>
          <w:szCs w:val="24"/>
        </w:rPr>
        <w:t>排放</w:t>
      </w:r>
      <w:r w:rsidR="001E29FA">
        <w:rPr>
          <w:rFonts w:cs="Times New Roman"/>
          <w:color w:val="000000"/>
          <w:szCs w:val="24"/>
        </w:rPr>
        <w:t>{{</w:t>
      </w:r>
      <w:r w:rsidRPr="00A20E78">
        <w:rPr>
          <w:rFonts w:cs="Times New Roman"/>
          <w:color w:val="000000"/>
          <w:szCs w:val="24"/>
        </w:rPr>
        <w:t>Manufacturing_Damage_Assessment_2</w:t>
      </w:r>
      <w:r w:rsidR="001E29FA">
        <w:rPr>
          <w:rFonts w:cs="Times New Roman"/>
          <w:color w:val="000000"/>
          <w:szCs w:val="24"/>
        </w:rPr>
        <w:t>}}</w:t>
      </w:r>
      <w:r w:rsidRPr="00A20E78">
        <w:rPr>
          <w:rFonts w:cs="Times New Roman"/>
          <w:color w:val="000000"/>
          <w:szCs w:val="24"/>
        </w:rPr>
        <w:t xml:space="preserve"> </w:t>
      </w:r>
      <w:r w:rsidRPr="00A20E78">
        <w:rPr>
          <w:rFonts w:cs="Times New Roman"/>
          <w:szCs w:val="24"/>
        </w:rPr>
        <w:t>kg CO2e</w:t>
      </w:r>
      <w:r w:rsidRPr="00A20E78">
        <w:rPr>
          <w:rFonts w:cs="Times New Roman"/>
          <w:szCs w:val="24"/>
        </w:rPr>
        <w:t>，</w:t>
      </w:r>
      <w:r w:rsidR="001E29FA">
        <w:rPr>
          <w:rFonts w:cs="Times New Roman"/>
          <w:color w:val="000000"/>
          <w:szCs w:val="24"/>
        </w:rPr>
        <w:t>{{</w:t>
      </w:r>
      <w:r w:rsidRPr="00A20E78">
        <w:rPr>
          <w:rFonts w:cs="Times New Roman"/>
          <w:color w:val="000000"/>
          <w:szCs w:val="24"/>
        </w:rPr>
        <w:t>Manufacturing_Name_3</w:t>
      </w:r>
      <w:r w:rsidR="001E29FA">
        <w:rPr>
          <w:rFonts w:cs="Times New Roman"/>
          <w:color w:val="000000"/>
          <w:szCs w:val="24"/>
        </w:rPr>
        <w:t>}}</w:t>
      </w:r>
      <w:r w:rsidRPr="00A20E78">
        <w:rPr>
          <w:rFonts w:cs="Times New Roman"/>
          <w:szCs w:val="24"/>
        </w:rPr>
        <w:t xml:space="preserve"> (</w:t>
      </w:r>
      <w:r w:rsidR="001E29FA">
        <w:rPr>
          <w:rFonts w:cs="Times New Roman"/>
          <w:color w:val="000000"/>
          <w:szCs w:val="24"/>
        </w:rPr>
        <w:t>{{</w:t>
      </w:r>
      <w:r w:rsidRPr="00A20E78">
        <w:rPr>
          <w:rFonts w:cs="Times New Roman"/>
          <w:color w:val="000000"/>
          <w:szCs w:val="24"/>
        </w:rPr>
        <w:t>Manufacturing_percentage_3</w:t>
      </w:r>
      <w:r w:rsidR="001E29FA">
        <w:rPr>
          <w:rFonts w:cs="Times New Roman"/>
          <w:color w:val="000000"/>
          <w:szCs w:val="24"/>
        </w:rPr>
        <w:t>}}</w:t>
      </w:r>
      <w:r w:rsidRPr="00A20E78">
        <w:rPr>
          <w:rFonts w:cs="Times New Roman"/>
          <w:szCs w:val="24"/>
        </w:rPr>
        <w:t>)</w:t>
      </w:r>
      <w:r w:rsidRPr="00A20E78">
        <w:rPr>
          <w:rFonts w:cs="Times New Roman"/>
          <w:szCs w:val="24"/>
        </w:rPr>
        <w:t>排放</w:t>
      </w:r>
      <w:r w:rsidR="001E29FA">
        <w:rPr>
          <w:rFonts w:cs="Times New Roman"/>
          <w:color w:val="000000"/>
          <w:szCs w:val="24"/>
        </w:rPr>
        <w:t>{{</w:t>
      </w:r>
      <w:r w:rsidRPr="00A20E78">
        <w:rPr>
          <w:rFonts w:cs="Times New Roman"/>
          <w:color w:val="000000"/>
          <w:szCs w:val="24"/>
        </w:rPr>
        <w:t>Manufacturing_Damage_Assessment_3</w:t>
      </w:r>
      <w:r w:rsidR="001E29FA">
        <w:rPr>
          <w:rFonts w:cs="Times New Roman"/>
          <w:color w:val="000000"/>
          <w:szCs w:val="24"/>
        </w:rPr>
        <w:t>}}</w:t>
      </w:r>
      <w:r w:rsidRPr="00A20E78">
        <w:rPr>
          <w:rFonts w:cs="Times New Roman"/>
          <w:color w:val="000000"/>
          <w:szCs w:val="24"/>
        </w:rPr>
        <w:t xml:space="preserve"> </w:t>
      </w:r>
      <w:r w:rsidRPr="00A20E78">
        <w:rPr>
          <w:rFonts w:cs="Times New Roman"/>
          <w:szCs w:val="24"/>
        </w:rPr>
        <w:t>kg CO2e</w:t>
      </w:r>
      <w:r w:rsidRPr="00A20E78">
        <w:rPr>
          <w:rFonts w:cs="Times New Roman"/>
          <w:szCs w:val="24"/>
        </w:rPr>
        <w:t>，及</w:t>
      </w:r>
      <w:r w:rsidR="001E29FA">
        <w:rPr>
          <w:rFonts w:cs="Times New Roman"/>
          <w:color w:val="000000"/>
          <w:szCs w:val="24"/>
        </w:rPr>
        <w:t>{{</w:t>
      </w:r>
      <w:r w:rsidRPr="00A20E78">
        <w:rPr>
          <w:rFonts w:cs="Times New Roman"/>
          <w:color w:val="000000"/>
          <w:szCs w:val="24"/>
        </w:rPr>
        <w:t>Manufacturing_Name_4</w:t>
      </w:r>
      <w:r w:rsidR="001E29FA">
        <w:rPr>
          <w:rFonts w:cs="Times New Roman"/>
          <w:color w:val="000000"/>
          <w:szCs w:val="24"/>
        </w:rPr>
        <w:t>}}</w:t>
      </w:r>
      <w:r w:rsidRPr="00A20E78">
        <w:rPr>
          <w:rFonts w:cs="Times New Roman"/>
          <w:szCs w:val="24"/>
        </w:rPr>
        <w:t xml:space="preserve"> (</w:t>
      </w:r>
      <w:r w:rsidR="001E29FA">
        <w:rPr>
          <w:rFonts w:cs="Times New Roman"/>
          <w:color w:val="000000"/>
          <w:szCs w:val="24"/>
        </w:rPr>
        <w:t>{{</w:t>
      </w:r>
      <w:r w:rsidRPr="00A20E78">
        <w:rPr>
          <w:rFonts w:cs="Times New Roman"/>
          <w:color w:val="000000"/>
          <w:szCs w:val="24"/>
        </w:rPr>
        <w:t>Manufacturing_percentage_4</w:t>
      </w:r>
      <w:r w:rsidR="001E29FA">
        <w:rPr>
          <w:rFonts w:cs="Times New Roman"/>
          <w:color w:val="000000"/>
          <w:szCs w:val="24"/>
        </w:rPr>
        <w:t>}}</w:t>
      </w:r>
      <w:r w:rsidRPr="00A20E78">
        <w:rPr>
          <w:rFonts w:cs="Times New Roman"/>
          <w:szCs w:val="24"/>
        </w:rPr>
        <w:t>)</w:t>
      </w:r>
      <w:r w:rsidRPr="00A20E78">
        <w:rPr>
          <w:rFonts w:cs="Times New Roman"/>
          <w:szCs w:val="24"/>
        </w:rPr>
        <w:t>排放</w:t>
      </w:r>
      <w:r w:rsidR="001E29FA">
        <w:rPr>
          <w:rFonts w:cs="Times New Roman"/>
          <w:color w:val="000000"/>
          <w:szCs w:val="24"/>
        </w:rPr>
        <w:t>{{</w:t>
      </w:r>
      <w:r w:rsidRPr="00A20E78">
        <w:rPr>
          <w:rFonts w:cs="Times New Roman"/>
          <w:color w:val="000000"/>
          <w:szCs w:val="24"/>
        </w:rPr>
        <w:t>Manufacturing_Damage_Assessment_4</w:t>
      </w:r>
      <w:r w:rsidR="001E29FA">
        <w:rPr>
          <w:rFonts w:cs="Times New Roman"/>
          <w:color w:val="000000"/>
          <w:szCs w:val="24"/>
        </w:rPr>
        <w:t>}}</w:t>
      </w:r>
      <w:r w:rsidRPr="00A20E78">
        <w:rPr>
          <w:rFonts w:cs="Times New Roman"/>
          <w:szCs w:val="24"/>
        </w:rPr>
        <w:t xml:space="preserve"> kg CO2e</w:t>
      </w:r>
      <w:r w:rsidRPr="00A20E78">
        <w:rPr>
          <w:rFonts w:cs="Times New Roman"/>
          <w:szCs w:val="24"/>
        </w:rPr>
        <w:t>，</w:t>
      </w:r>
      <w:r w:rsidRPr="00A20E78">
        <w:rPr>
          <w:rFonts w:cs="Times New Roman"/>
          <w:color w:val="FF0000"/>
          <w:szCs w:val="24"/>
        </w:rPr>
        <w:t>其餘等的剩餘製程</w:t>
      </w:r>
      <w:proofErr w:type="gramStart"/>
      <w:r w:rsidRPr="00A20E78">
        <w:rPr>
          <w:rFonts w:cs="Times New Roman"/>
          <w:color w:val="FF0000"/>
          <w:szCs w:val="24"/>
        </w:rPr>
        <w:t>佔</w:t>
      </w:r>
      <w:proofErr w:type="gramEnd"/>
      <w:r w:rsidR="00AD231C" w:rsidRPr="00AD231C">
        <w:rPr>
          <w:rFonts w:cs="Times New Roman"/>
          <w:color w:val="FF0000"/>
          <w:szCs w:val="24"/>
        </w:rPr>
        <w:t>{{Remaining_percentage_2}</w:t>
      </w:r>
      <w:r w:rsidR="00AD231C">
        <w:rPr>
          <w:rFonts w:cs="Times New Roman" w:hint="eastAsia"/>
          <w:color w:val="FF0000"/>
          <w:szCs w:val="24"/>
        </w:rPr>
        <w:t>}</w:t>
      </w:r>
      <w:r w:rsidRPr="00A20E78">
        <w:rPr>
          <w:rFonts w:cs="Times New Roman"/>
          <w:color w:val="FF0000"/>
          <w:szCs w:val="24"/>
        </w:rPr>
        <w:t>。</w:t>
      </w:r>
    </w:p>
    <w:tbl>
      <w:tblPr>
        <w:tblStyle w:val="101"/>
        <w:tblpPr w:leftFromText="180" w:rightFromText="180" w:vertAnchor="text" w:horzAnchor="margin" w:tblpXSpec="center" w:tblpY="417"/>
        <w:tblW w:w="0" w:type="auto"/>
        <w:tblLook w:val="04A0" w:firstRow="1" w:lastRow="0" w:firstColumn="1" w:lastColumn="0" w:noHBand="0" w:noVBand="1"/>
      </w:tblPr>
      <w:tblGrid>
        <w:gridCol w:w="2049"/>
        <w:gridCol w:w="3093"/>
        <w:gridCol w:w="2973"/>
        <w:gridCol w:w="2341"/>
      </w:tblGrid>
      <w:tr w:rsidR="00EA72E3" w:rsidRPr="00A20E78" w14:paraId="0F80ECCA" w14:textId="77777777" w:rsidTr="00E5301A">
        <w:trPr>
          <w:trHeight w:val="482"/>
        </w:trPr>
        <w:tc>
          <w:tcPr>
            <w:tcW w:w="2500" w:type="dxa"/>
            <w:vAlign w:val="center"/>
          </w:tcPr>
          <w:p w14:paraId="0BF7B644" w14:textId="77777777" w:rsidR="00EA72E3" w:rsidRPr="00A20E78" w:rsidRDefault="00EA72E3" w:rsidP="00E5301A">
            <w:pPr>
              <w:spacing w:line="20" w:lineRule="atLeast"/>
              <w:jc w:val="center"/>
              <w:rPr>
                <w:rFonts w:cs="Times New Roman"/>
                <w:szCs w:val="26"/>
              </w:rPr>
            </w:pPr>
            <w:r w:rsidRPr="00A20E78">
              <w:rPr>
                <w:rFonts w:cs="Times New Roman"/>
                <w:bCs/>
                <w:sz w:val="26"/>
              </w:rPr>
              <w:t>項目</w:t>
            </w:r>
          </w:p>
        </w:tc>
        <w:tc>
          <w:tcPr>
            <w:tcW w:w="4445" w:type="dxa"/>
            <w:noWrap/>
            <w:vAlign w:val="center"/>
            <w:hideMark/>
          </w:tcPr>
          <w:p w14:paraId="39180481" w14:textId="77777777" w:rsidR="00EA72E3" w:rsidRPr="00A20E78" w:rsidRDefault="00EA72E3" w:rsidP="00E5301A">
            <w:pPr>
              <w:spacing w:line="20" w:lineRule="atLeast"/>
              <w:jc w:val="center"/>
              <w:rPr>
                <w:rFonts w:cs="Times New Roman"/>
                <w:bCs/>
                <w:sz w:val="26"/>
              </w:rPr>
            </w:pPr>
            <w:r w:rsidRPr="00A20E78">
              <w:rPr>
                <w:rFonts w:cs="Times New Roman"/>
                <w:szCs w:val="26"/>
              </w:rPr>
              <w:t>項目</w:t>
            </w:r>
            <w:r w:rsidRPr="00A20E78">
              <w:rPr>
                <w:rFonts w:cs="Times New Roman"/>
                <w:szCs w:val="26"/>
              </w:rPr>
              <w:t>(</w:t>
            </w:r>
            <w:r w:rsidRPr="00A20E78">
              <w:rPr>
                <w:rFonts w:cs="Times New Roman"/>
                <w:szCs w:val="26"/>
              </w:rPr>
              <w:t>子類別</w:t>
            </w:r>
            <w:r w:rsidRPr="00A20E78">
              <w:rPr>
                <w:rFonts w:cs="Times New Roman"/>
                <w:szCs w:val="26"/>
              </w:rPr>
              <w:t>)</w:t>
            </w:r>
          </w:p>
        </w:tc>
        <w:tc>
          <w:tcPr>
            <w:tcW w:w="1587" w:type="dxa"/>
            <w:vAlign w:val="center"/>
          </w:tcPr>
          <w:p w14:paraId="69718C5F" w14:textId="77777777" w:rsidR="00EA72E3" w:rsidRPr="00A20E78" w:rsidRDefault="00EA72E3" w:rsidP="00E5301A">
            <w:pPr>
              <w:spacing w:line="20" w:lineRule="atLeast"/>
              <w:jc w:val="center"/>
              <w:rPr>
                <w:rFonts w:cs="Times New Roman"/>
                <w:sz w:val="26"/>
              </w:rPr>
            </w:pPr>
            <w:r w:rsidRPr="00A20E78">
              <w:rPr>
                <w:rFonts w:cs="Times New Roman"/>
                <w:szCs w:val="26"/>
              </w:rPr>
              <w:t>排放量</w:t>
            </w:r>
            <w:r w:rsidRPr="00A20E78">
              <w:rPr>
                <w:rFonts w:cs="Times New Roman"/>
                <w:szCs w:val="26"/>
              </w:rPr>
              <w:br/>
              <w:t>(kg CO</w:t>
            </w:r>
            <w:r w:rsidRPr="00A20E78">
              <w:rPr>
                <w:rFonts w:cs="Times New Roman"/>
                <w:szCs w:val="26"/>
                <w:vertAlign w:val="subscript"/>
              </w:rPr>
              <w:t>2</w:t>
            </w:r>
            <w:r w:rsidRPr="00A20E78">
              <w:rPr>
                <w:rFonts w:cs="Times New Roman"/>
                <w:szCs w:val="26"/>
              </w:rPr>
              <w:t>e)</w:t>
            </w:r>
          </w:p>
        </w:tc>
        <w:tc>
          <w:tcPr>
            <w:tcW w:w="0" w:type="auto"/>
            <w:noWrap/>
            <w:vAlign w:val="center"/>
            <w:hideMark/>
          </w:tcPr>
          <w:p w14:paraId="44230B9A" w14:textId="77777777" w:rsidR="00EA72E3" w:rsidRPr="00A20E78" w:rsidRDefault="00EA72E3" w:rsidP="00E5301A">
            <w:pPr>
              <w:spacing w:line="20" w:lineRule="atLeast"/>
              <w:jc w:val="center"/>
              <w:rPr>
                <w:rFonts w:cs="Times New Roman"/>
                <w:sz w:val="26"/>
              </w:rPr>
            </w:pPr>
            <w:r w:rsidRPr="00A20E78">
              <w:rPr>
                <w:rFonts w:cs="Times New Roman"/>
                <w:sz w:val="26"/>
              </w:rPr>
              <w:t>百分比</w:t>
            </w:r>
          </w:p>
        </w:tc>
      </w:tr>
      <w:tr w:rsidR="00EA72E3" w:rsidRPr="00A20E78" w14:paraId="5F38C729" w14:textId="77777777" w:rsidTr="00E5301A">
        <w:trPr>
          <w:trHeight w:val="668"/>
        </w:trPr>
        <w:tc>
          <w:tcPr>
            <w:tcW w:w="2500" w:type="dxa"/>
            <w:vAlign w:val="center"/>
          </w:tcPr>
          <w:p w14:paraId="6008ACB1" w14:textId="019C6155" w:rsidR="00EA72E3" w:rsidRPr="00CF31C5" w:rsidRDefault="001E29FA" w:rsidP="00E5301A">
            <w:pPr>
              <w:spacing w:line="20" w:lineRule="atLeast"/>
              <w:jc w:val="both"/>
              <w:rPr>
                <w:rFonts w:cs="Times New Roman"/>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Manufacturing_Name_1</w:t>
            </w:r>
            <w:r w:rsidRPr="00CF31C5">
              <w:rPr>
                <w:rFonts w:cs="Times New Roman"/>
                <w:color w:val="000000"/>
                <w:sz w:val="22"/>
                <w:highlight w:val="yellow"/>
              </w:rPr>
              <w:t>}}</w:t>
            </w:r>
          </w:p>
        </w:tc>
        <w:tc>
          <w:tcPr>
            <w:tcW w:w="4445" w:type="dxa"/>
            <w:noWrap/>
            <w:vAlign w:val="center"/>
          </w:tcPr>
          <w:p w14:paraId="47D5DBB1" w14:textId="4EDEFEEE" w:rsidR="00EA72E3" w:rsidRPr="00CF31C5" w:rsidRDefault="001E29FA" w:rsidP="00E5301A">
            <w:pPr>
              <w:spacing w:line="20" w:lineRule="atLeast"/>
              <w:jc w:val="both"/>
              <w:rPr>
                <w:rFonts w:cs="Times New Roman"/>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Manufacturing_name_of_database_1</w:t>
            </w:r>
            <w:r w:rsidRPr="00CF31C5">
              <w:rPr>
                <w:rFonts w:cs="Times New Roman"/>
                <w:color w:val="000000"/>
                <w:sz w:val="22"/>
                <w:highlight w:val="yellow"/>
              </w:rPr>
              <w:t>}}</w:t>
            </w:r>
          </w:p>
        </w:tc>
        <w:tc>
          <w:tcPr>
            <w:tcW w:w="1587" w:type="dxa"/>
            <w:vAlign w:val="center"/>
          </w:tcPr>
          <w:p w14:paraId="7259E386" w14:textId="4338D79F" w:rsidR="00EA72E3" w:rsidRPr="00CF31C5" w:rsidRDefault="001E29FA" w:rsidP="00E5301A">
            <w:pPr>
              <w:spacing w:line="20" w:lineRule="atLeast"/>
              <w:jc w:val="center"/>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Manufacturing_Damage_Assessment_1</w:t>
            </w:r>
            <w:r w:rsidRPr="00CF31C5">
              <w:rPr>
                <w:rFonts w:cs="Times New Roman"/>
                <w:color w:val="000000"/>
                <w:sz w:val="22"/>
                <w:highlight w:val="yellow"/>
              </w:rPr>
              <w:t>}}</w:t>
            </w:r>
          </w:p>
        </w:tc>
        <w:tc>
          <w:tcPr>
            <w:tcW w:w="0" w:type="auto"/>
            <w:noWrap/>
            <w:vAlign w:val="center"/>
          </w:tcPr>
          <w:p w14:paraId="7D7A7DCB" w14:textId="12D672B8" w:rsidR="00EA72E3" w:rsidRPr="00CF31C5" w:rsidRDefault="001E29FA" w:rsidP="00E5301A">
            <w:pPr>
              <w:spacing w:line="20" w:lineRule="atLeast"/>
              <w:jc w:val="center"/>
              <w:rPr>
                <w:rFonts w:cs="Times New Roman"/>
                <w:color w:val="FF0000"/>
                <w:sz w:val="26"/>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Manufacturing_percentage_1</w:t>
            </w:r>
            <w:r w:rsidRPr="00CF31C5">
              <w:rPr>
                <w:rFonts w:cs="Times New Roman"/>
                <w:color w:val="000000"/>
                <w:sz w:val="22"/>
                <w:highlight w:val="yellow"/>
              </w:rPr>
              <w:t>}}</w:t>
            </w:r>
          </w:p>
        </w:tc>
      </w:tr>
      <w:tr w:rsidR="00EA72E3" w:rsidRPr="00A20E78" w14:paraId="2EA92E6D" w14:textId="77777777" w:rsidTr="00E5301A">
        <w:trPr>
          <w:trHeight w:val="324"/>
        </w:trPr>
        <w:tc>
          <w:tcPr>
            <w:tcW w:w="2500" w:type="dxa"/>
            <w:vAlign w:val="center"/>
          </w:tcPr>
          <w:p w14:paraId="203D57D3" w14:textId="21626087" w:rsidR="00EA72E3" w:rsidRPr="00CF31C5" w:rsidRDefault="001E29FA" w:rsidP="00E5301A">
            <w:pPr>
              <w:spacing w:line="20" w:lineRule="atLeast"/>
              <w:jc w:val="both"/>
              <w:rPr>
                <w:rFonts w:cs="Times New Roman"/>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Manufacturing_Name_2</w:t>
            </w:r>
            <w:r w:rsidRPr="00CF31C5">
              <w:rPr>
                <w:rFonts w:cs="Times New Roman"/>
                <w:color w:val="000000"/>
                <w:sz w:val="22"/>
                <w:highlight w:val="yellow"/>
              </w:rPr>
              <w:t>}}</w:t>
            </w:r>
          </w:p>
        </w:tc>
        <w:tc>
          <w:tcPr>
            <w:tcW w:w="4445" w:type="dxa"/>
            <w:noWrap/>
            <w:vAlign w:val="center"/>
          </w:tcPr>
          <w:p w14:paraId="6C5EEAA7" w14:textId="5265C085" w:rsidR="00EA72E3" w:rsidRPr="00CF31C5" w:rsidRDefault="001E29FA" w:rsidP="00E5301A">
            <w:pPr>
              <w:spacing w:line="20" w:lineRule="atLeast"/>
              <w:jc w:val="both"/>
              <w:rPr>
                <w:rFonts w:cs="Times New Roman"/>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Manufacturing_name_of_database_2</w:t>
            </w:r>
            <w:r w:rsidRPr="00CF31C5">
              <w:rPr>
                <w:rFonts w:cs="Times New Roman"/>
                <w:color w:val="000000"/>
                <w:sz w:val="22"/>
                <w:highlight w:val="yellow"/>
              </w:rPr>
              <w:t>}}</w:t>
            </w:r>
          </w:p>
        </w:tc>
        <w:tc>
          <w:tcPr>
            <w:tcW w:w="1587" w:type="dxa"/>
            <w:vAlign w:val="center"/>
          </w:tcPr>
          <w:p w14:paraId="105D00EE" w14:textId="65352DDB" w:rsidR="00EA72E3" w:rsidRPr="00CF31C5" w:rsidRDefault="001E29FA" w:rsidP="00E5301A">
            <w:pPr>
              <w:spacing w:line="20" w:lineRule="atLeast"/>
              <w:jc w:val="center"/>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Manufacturing_Damage_Assessment_2</w:t>
            </w:r>
            <w:r w:rsidRPr="00CF31C5">
              <w:rPr>
                <w:rFonts w:cs="Times New Roman"/>
                <w:color w:val="000000"/>
                <w:sz w:val="22"/>
                <w:highlight w:val="yellow"/>
              </w:rPr>
              <w:t>}}</w:t>
            </w:r>
          </w:p>
        </w:tc>
        <w:tc>
          <w:tcPr>
            <w:tcW w:w="0" w:type="auto"/>
            <w:noWrap/>
            <w:vAlign w:val="center"/>
          </w:tcPr>
          <w:p w14:paraId="5AF97277" w14:textId="1053349B" w:rsidR="00EA72E3" w:rsidRPr="00CF31C5" w:rsidRDefault="001E29FA" w:rsidP="00E5301A">
            <w:pPr>
              <w:spacing w:line="20" w:lineRule="atLeast"/>
              <w:jc w:val="center"/>
              <w:rPr>
                <w:rFonts w:cs="Times New Roman"/>
                <w:color w:val="FF0000"/>
                <w:sz w:val="26"/>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Manufacturing_percentage_2</w:t>
            </w:r>
            <w:r w:rsidRPr="00CF31C5">
              <w:rPr>
                <w:rFonts w:cs="Times New Roman"/>
                <w:color w:val="000000"/>
                <w:sz w:val="22"/>
                <w:highlight w:val="yellow"/>
              </w:rPr>
              <w:t>}}</w:t>
            </w:r>
          </w:p>
        </w:tc>
      </w:tr>
      <w:tr w:rsidR="00EA72E3" w:rsidRPr="00A20E78" w14:paraId="7465DF00" w14:textId="77777777" w:rsidTr="00E5301A">
        <w:trPr>
          <w:trHeight w:val="324"/>
        </w:trPr>
        <w:tc>
          <w:tcPr>
            <w:tcW w:w="2500" w:type="dxa"/>
            <w:vAlign w:val="center"/>
          </w:tcPr>
          <w:p w14:paraId="2B66D45B" w14:textId="58C74A8D" w:rsidR="00EA72E3" w:rsidRPr="00CF31C5" w:rsidRDefault="001E29FA" w:rsidP="00E5301A">
            <w:pPr>
              <w:spacing w:line="20" w:lineRule="atLeast"/>
              <w:jc w:val="both"/>
              <w:rPr>
                <w:rFonts w:cs="Times New Roman"/>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Manufacturing_Name_3</w:t>
            </w:r>
            <w:r w:rsidRPr="00CF31C5">
              <w:rPr>
                <w:rFonts w:cs="Times New Roman"/>
                <w:color w:val="000000"/>
                <w:sz w:val="22"/>
                <w:highlight w:val="yellow"/>
              </w:rPr>
              <w:t>}}</w:t>
            </w:r>
          </w:p>
        </w:tc>
        <w:tc>
          <w:tcPr>
            <w:tcW w:w="4445" w:type="dxa"/>
            <w:noWrap/>
            <w:vAlign w:val="center"/>
          </w:tcPr>
          <w:p w14:paraId="22ED68D9" w14:textId="0E48BA8A" w:rsidR="00EA72E3" w:rsidRPr="00CF31C5" w:rsidRDefault="001E29FA" w:rsidP="00E5301A">
            <w:pPr>
              <w:spacing w:line="20" w:lineRule="atLeast"/>
              <w:jc w:val="both"/>
              <w:rPr>
                <w:rFonts w:cs="Times New Roman"/>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Manufacturing_name_of_database_3</w:t>
            </w:r>
            <w:r w:rsidRPr="00CF31C5">
              <w:rPr>
                <w:rFonts w:cs="Times New Roman"/>
                <w:color w:val="000000"/>
                <w:sz w:val="22"/>
                <w:highlight w:val="yellow"/>
              </w:rPr>
              <w:t>}}</w:t>
            </w:r>
          </w:p>
        </w:tc>
        <w:tc>
          <w:tcPr>
            <w:tcW w:w="1587" w:type="dxa"/>
            <w:vAlign w:val="center"/>
          </w:tcPr>
          <w:p w14:paraId="08DC12BE" w14:textId="195B763E" w:rsidR="00EA72E3" w:rsidRPr="00CF31C5" w:rsidRDefault="001E29FA" w:rsidP="00E5301A">
            <w:pPr>
              <w:spacing w:line="20" w:lineRule="atLeast"/>
              <w:jc w:val="center"/>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Manufacturing_Damage_Assessment_3</w:t>
            </w:r>
            <w:r w:rsidRPr="00CF31C5">
              <w:rPr>
                <w:rFonts w:cs="Times New Roman"/>
                <w:color w:val="000000"/>
                <w:sz w:val="22"/>
                <w:highlight w:val="yellow"/>
              </w:rPr>
              <w:t>}}</w:t>
            </w:r>
          </w:p>
        </w:tc>
        <w:tc>
          <w:tcPr>
            <w:tcW w:w="0" w:type="auto"/>
            <w:noWrap/>
            <w:vAlign w:val="center"/>
          </w:tcPr>
          <w:p w14:paraId="7DC7C88E" w14:textId="31076284" w:rsidR="00EA72E3" w:rsidRPr="00CF31C5" w:rsidRDefault="001E29FA" w:rsidP="00E5301A">
            <w:pPr>
              <w:spacing w:line="20" w:lineRule="atLeast"/>
              <w:jc w:val="center"/>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Manufacturing_percentage_3</w:t>
            </w:r>
            <w:r w:rsidRPr="00CF31C5">
              <w:rPr>
                <w:rFonts w:cs="Times New Roman"/>
                <w:color w:val="000000"/>
                <w:sz w:val="22"/>
                <w:highlight w:val="yellow"/>
              </w:rPr>
              <w:t>}}</w:t>
            </w:r>
          </w:p>
        </w:tc>
      </w:tr>
      <w:tr w:rsidR="00EA72E3" w:rsidRPr="00A20E78" w14:paraId="75045FD6" w14:textId="77777777" w:rsidTr="00E5301A">
        <w:trPr>
          <w:trHeight w:val="324"/>
        </w:trPr>
        <w:tc>
          <w:tcPr>
            <w:tcW w:w="2500" w:type="dxa"/>
            <w:vAlign w:val="center"/>
          </w:tcPr>
          <w:p w14:paraId="0329071A" w14:textId="5ACA522E" w:rsidR="00EA72E3" w:rsidRPr="00CF31C5" w:rsidRDefault="001E29FA" w:rsidP="00E5301A">
            <w:pPr>
              <w:spacing w:line="20" w:lineRule="atLeast"/>
              <w:jc w:val="both"/>
              <w:rPr>
                <w:rFonts w:cs="Times New Roman"/>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Manufacturing_Name_4</w:t>
            </w:r>
            <w:r w:rsidRPr="00CF31C5">
              <w:rPr>
                <w:rFonts w:cs="Times New Roman"/>
                <w:color w:val="000000"/>
                <w:sz w:val="22"/>
                <w:highlight w:val="yellow"/>
              </w:rPr>
              <w:t>}}</w:t>
            </w:r>
          </w:p>
        </w:tc>
        <w:tc>
          <w:tcPr>
            <w:tcW w:w="4445" w:type="dxa"/>
            <w:noWrap/>
            <w:vAlign w:val="center"/>
          </w:tcPr>
          <w:p w14:paraId="58022CE9" w14:textId="36F1835C" w:rsidR="00EA72E3" w:rsidRPr="00CF31C5" w:rsidRDefault="001E29FA" w:rsidP="00E5301A">
            <w:pPr>
              <w:spacing w:line="20" w:lineRule="atLeast"/>
              <w:jc w:val="both"/>
              <w:rPr>
                <w:rFonts w:cs="Times New Roman"/>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Manufacturing_name_of_database_4</w:t>
            </w:r>
            <w:r w:rsidRPr="00CF31C5">
              <w:rPr>
                <w:rFonts w:cs="Times New Roman"/>
                <w:color w:val="000000"/>
                <w:sz w:val="22"/>
                <w:highlight w:val="yellow"/>
              </w:rPr>
              <w:t>}}</w:t>
            </w:r>
          </w:p>
        </w:tc>
        <w:tc>
          <w:tcPr>
            <w:tcW w:w="1587" w:type="dxa"/>
            <w:vAlign w:val="center"/>
          </w:tcPr>
          <w:p w14:paraId="6681D6E3" w14:textId="13111343" w:rsidR="00EA72E3" w:rsidRPr="00CF31C5" w:rsidRDefault="001E29FA" w:rsidP="00E5301A">
            <w:pPr>
              <w:spacing w:line="20" w:lineRule="atLeast"/>
              <w:jc w:val="center"/>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Manufacturing_Damage_Assessment_4</w:t>
            </w:r>
            <w:r w:rsidRPr="00CF31C5">
              <w:rPr>
                <w:rFonts w:cs="Times New Roman"/>
                <w:color w:val="000000"/>
                <w:sz w:val="22"/>
                <w:highlight w:val="yellow"/>
              </w:rPr>
              <w:t>}}</w:t>
            </w:r>
          </w:p>
        </w:tc>
        <w:tc>
          <w:tcPr>
            <w:tcW w:w="0" w:type="auto"/>
            <w:noWrap/>
            <w:vAlign w:val="center"/>
          </w:tcPr>
          <w:p w14:paraId="1E1DB70E" w14:textId="127E7C84" w:rsidR="00EA72E3" w:rsidRPr="00CF31C5" w:rsidRDefault="001E29FA" w:rsidP="00E5301A">
            <w:pPr>
              <w:spacing w:line="20" w:lineRule="atLeast"/>
              <w:jc w:val="center"/>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Manufacturing_percentage_4</w:t>
            </w:r>
            <w:r w:rsidRPr="00CF31C5">
              <w:rPr>
                <w:rFonts w:cs="Times New Roman"/>
                <w:color w:val="000000"/>
                <w:sz w:val="22"/>
                <w:highlight w:val="yellow"/>
              </w:rPr>
              <w:t>}}</w:t>
            </w:r>
          </w:p>
        </w:tc>
      </w:tr>
      <w:tr w:rsidR="00EA72E3" w:rsidRPr="00A20E78" w14:paraId="32C54369" w14:textId="77777777" w:rsidTr="00E5301A">
        <w:trPr>
          <w:trHeight w:val="324"/>
        </w:trPr>
        <w:tc>
          <w:tcPr>
            <w:tcW w:w="2500" w:type="dxa"/>
            <w:vAlign w:val="center"/>
          </w:tcPr>
          <w:p w14:paraId="43DD8715" w14:textId="336ED3FA" w:rsidR="00EA72E3" w:rsidRPr="00CF31C5" w:rsidRDefault="001E29FA" w:rsidP="00E5301A">
            <w:pPr>
              <w:spacing w:line="20" w:lineRule="atLeast"/>
              <w:jc w:val="both"/>
              <w:rPr>
                <w:rFonts w:cs="Times New Roman"/>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Manufacturing_Name_5</w:t>
            </w:r>
            <w:r w:rsidRPr="00CF31C5">
              <w:rPr>
                <w:rFonts w:cs="Times New Roman"/>
                <w:color w:val="000000"/>
                <w:sz w:val="22"/>
                <w:highlight w:val="yellow"/>
              </w:rPr>
              <w:t>}}</w:t>
            </w:r>
          </w:p>
        </w:tc>
        <w:tc>
          <w:tcPr>
            <w:tcW w:w="4445" w:type="dxa"/>
            <w:noWrap/>
            <w:vAlign w:val="center"/>
          </w:tcPr>
          <w:p w14:paraId="249411AA" w14:textId="15CA180D" w:rsidR="00EA72E3" w:rsidRPr="00CF31C5" w:rsidRDefault="001E29FA" w:rsidP="00E5301A">
            <w:pPr>
              <w:spacing w:line="20" w:lineRule="atLeast"/>
              <w:jc w:val="both"/>
              <w:rPr>
                <w:rFonts w:cs="Times New Roman"/>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Manufacturing_name_of_database_5</w:t>
            </w:r>
            <w:r w:rsidRPr="00CF31C5">
              <w:rPr>
                <w:rFonts w:cs="Times New Roman"/>
                <w:color w:val="000000"/>
                <w:sz w:val="22"/>
                <w:highlight w:val="yellow"/>
              </w:rPr>
              <w:t>}}</w:t>
            </w:r>
          </w:p>
        </w:tc>
        <w:tc>
          <w:tcPr>
            <w:tcW w:w="1587" w:type="dxa"/>
            <w:vAlign w:val="center"/>
          </w:tcPr>
          <w:p w14:paraId="5F7662D9" w14:textId="55528679" w:rsidR="00EA72E3" w:rsidRPr="00CF31C5" w:rsidRDefault="001E29FA" w:rsidP="00E5301A">
            <w:pPr>
              <w:spacing w:line="20" w:lineRule="atLeast"/>
              <w:jc w:val="center"/>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Manufacturing_Damage_Assessment_5</w:t>
            </w:r>
            <w:r w:rsidRPr="00CF31C5">
              <w:rPr>
                <w:rFonts w:cs="Times New Roman"/>
                <w:color w:val="000000"/>
                <w:sz w:val="22"/>
                <w:highlight w:val="yellow"/>
              </w:rPr>
              <w:t>}}</w:t>
            </w:r>
          </w:p>
        </w:tc>
        <w:tc>
          <w:tcPr>
            <w:tcW w:w="0" w:type="auto"/>
            <w:noWrap/>
            <w:vAlign w:val="center"/>
          </w:tcPr>
          <w:p w14:paraId="5BBB1298" w14:textId="73118CA8" w:rsidR="00EA72E3" w:rsidRPr="00CF31C5" w:rsidRDefault="001E29FA" w:rsidP="00E5301A">
            <w:pPr>
              <w:spacing w:line="20" w:lineRule="atLeast"/>
              <w:jc w:val="center"/>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Manufacturing_percentage_5</w:t>
            </w:r>
            <w:r w:rsidRPr="00CF31C5">
              <w:rPr>
                <w:rFonts w:cs="Times New Roman"/>
                <w:color w:val="000000"/>
                <w:sz w:val="22"/>
                <w:highlight w:val="yellow"/>
              </w:rPr>
              <w:t>}}</w:t>
            </w:r>
          </w:p>
        </w:tc>
      </w:tr>
      <w:tr w:rsidR="00EA72E3" w:rsidRPr="00A20E78" w14:paraId="2688C67D" w14:textId="77777777" w:rsidTr="00E5301A">
        <w:trPr>
          <w:trHeight w:val="324"/>
        </w:trPr>
        <w:tc>
          <w:tcPr>
            <w:tcW w:w="2500" w:type="dxa"/>
            <w:vAlign w:val="center"/>
          </w:tcPr>
          <w:p w14:paraId="54B7E617" w14:textId="64FB8693" w:rsidR="00EA72E3" w:rsidRPr="00CF31C5" w:rsidRDefault="001E29FA" w:rsidP="00E5301A">
            <w:pPr>
              <w:spacing w:line="20" w:lineRule="atLeast"/>
              <w:jc w:val="both"/>
              <w:rPr>
                <w:rFonts w:cs="Times New Roman"/>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Manufacturing_Name_6</w:t>
            </w:r>
            <w:r w:rsidRPr="00CF31C5">
              <w:rPr>
                <w:rFonts w:cs="Times New Roman"/>
                <w:color w:val="000000"/>
                <w:sz w:val="22"/>
                <w:highlight w:val="yellow"/>
              </w:rPr>
              <w:t>}}</w:t>
            </w:r>
          </w:p>
        </w:tc>
        <w:tc>
          <w:tcPr>
            <w:tcW w:w="4445" w:type="dxa"/>
            <w:noWrap/>
            <w:vAlign w:val="center"/>
          </w:tcPr>
          <w:p w14:paraId="2E02DD1E" w14:textId="1CD6A091" w:rsidR="00EA72E3" w:rsidRPr="00CF31C5" w:rsidRDefault="001E29FA" w:rsidP="00E5301A">
            <w:pPr>
              <w:spacing w:line="20" w:lineRule="atLeast"/>
              <w:jc w:val="both"/>
              <w:rPr>
                <w:rFonts w:cs="Times New Roman"/>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Manufacturing_name_of_database_6</w:t>
            </w:r>
            <w:r w:rsidRPr="00CF31C5">
              <w:rPr>
                <w:rFonts w:cs="Times New Roman"/>
                <w:color w:val="000000"/>
                <w:sz w:val="22"/>
                <w:highlight w:val="yellow"/>
              </w:rPr>
              <w:t>}}</w:t>
            </w:r>
          </w:p>
        </w:tc>
        <w:tc>
          <w:tcPr>
            <w:tcW w:w="1587" w:type="dxa"/>
            <w:vAlign w:val="center"/>
          </w:tcPr>
          <w:p w14:paraId="3EE99CCB" w14:textId="0E609F41" w:rsidR="00EA72E3" w:rsidRPr="00CF31C5" w:rsidRDefault="001E29FA" w:rsidP="00E5301A">
            <w:pPr>
              <w:spacing w:line="20" w:lineRule="atLeast"/>
              <w:jc w:val="center"/>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Manufacturing_Damage_Assessment_6</w:t>
            </w:r>
            <w:r w:rsidRPr="00CF31C5">
              <w:rPr>
                <w:rFonts w:cs="Times New Roman"/>
                <w:color w:val="000000"/>
                <w:sz w:val="22"/>
                <w:highlight w:val="yellow"/>
              </w:rPr>
              <w:t>}}</w:t>
            </w:r>
          </w:p>
        </w:tc>
        <w:tc>
          <w:tcPr>
            <w:tcW w:w="0" w:type="auto"/>
            <w:noWrap/>
            <w:vAlign w:val="center"/>
          </w:tcPr>
          <w:p w14:paraId="2330E9DF" w14:textId="06CA2D34" w:rsidR="00EA72E3" w:rsidRPr="00CF31C5" w:rsidRDefault="001E29FA" w:rsidP="00E5301A">
            <w:pPr>
              <w:spacing w:line="20" w:lineRule="atLeast"/>
              <w:jc w:val="center"/>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Manufacturing_percentage_6</w:t>
            </w:r>
            <w:r w:rsidRPr="00CF31C5">
              <w:rPr>
                <w:rFonts w:cs="Times New Roman"/>
                <w:color w:val="000000"/>
                <w:sz w:val="22"/>
                <w:highlight w:val="yellow"/>
              </w:rPr>
              <w:t>}}</w:t>
            </w:r>
          </w:p>
        </w:tc>
      </w:tr>
      <w:tr w:rsidR="00EA72E3" w:rsidRPr="00A20E78" w14:paraId="6579300F" w14:textId="77777777" w:rsidTr="00E5301A">
        <w:trPr>
          <w:trHeight w:val="324"/>
        </w:trPr>
        <w:tc>
          <w:tcPr>
            <w:tcW w:w="2500" w:type="dxa"/>
            <w:vAlign w:val="center"/>
          </w:tcPr>
          <w:p w14:paraId="68335EE8" w14:textId="28DAAFF1" w:rsidR="00EA72E3" w:rsidRPr="00CF31C5" w:rsidRDefault="001E29FA" w:rsidP="00E5301A">
            <w:pPr>
              <w:spacing w:line="20" w:lineRule="atLeast"/>
              <w:jc w:val="both"/>
              <w:rPr>
                <w:rFonts w:cs="Times New Roman"/>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Manufacturing_Name_7</w:t>
            </w:r>
            <w:r w:rsidRPr="00CF31C5">
              <w:rPr>
                <w:rFonts w:cs="Times New Roman"/>
                <w:color w:val="000000"/>
                <w:sz w:val="22"/>
                <w:highlight w:val="yellow"/>
              </w:rPr>
              <w:t>}}</w:t>
            </w:r>
          </w:p>
        </w:tc>
        <w:tc>
          <w:tcPr>
            <w:tcW w:w="4445" w:type="dxa"/>
            <w:noWrap/>
            <w:vAlign w:val="center"/>
          </w:tcPr>
          <w:p w14:paraId="15CCDEA6" w14:textId="54769E0A" w:rsidR="00EA72E3" w:rsidRPr="00CF31C5" w:rsidRDefault="001E29FA" w:rsidP="00E5301A">
            <w:pPr>
              <w:spacing w:line="20" w:lineRule="atLeast"/>
              <w:jc w:val="both"/>
              <w:rPr>
                <w:rFonts w:cs="Times New Roman"/>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Manufacturing_name_of_database_7</w:t>
            </w:r>
            <w:r w:rsidRPr="00CF31C5">
              <w:rPr>
                <w:rFonts w:cs="Times New Roman"/>
                <w:color w:val="000000"/>
                <w:sz w:val="22"/>
                <w:highlight w:val="yellow"/>
              </w:rPr>
              <w:t>}}</w:t>
            </w:r>
          </w:p>
        </w:tc>
        <w:tc>
          <w:tcPr>
            <w:tcW w:w="1587" w:type="dxa"/>
            <w:vAlign w:val="center"/>
          </w:tcPr>
          <w:p w14:paraId="6F863D26" w14:textId="57A6875E" w:rsidR="00EA72E3" w:rsidRPr="00CF31C5" w:rsidRDefault="001E29FA" w:rsidP="00E5301A">
            <w:pPr>
              <w:spacing w:line="20" w:lineRule="atLeast"/>
              <w:jc w:val="center"/>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Manufacturing_Damage_Assessment_7</w:t>
            </w:r>
            <w:r w:rsidRPr="00CF31C5">
              <w:rPr>
                <w:rFonts w:cs="Times New Roman"/>
                <w:color w:val="000000"/>
                <w:sz w:val="22"/>
                <w:highlight w:val="yellow"/>
              </w:rPr>
              <w:t>}}</w:t>
            </w:r>
          </w:p>
        </w:tc>
        <w:tc>
          <w:tcPr>
            <w:tcW w:w="0" w:type="auto"/>
            <w:noWrap/>
            <w:vAlign w:val="center"/>
          </w:tcPr>
          <w:p w14:paraId="0BE4D983" w14:textId="71AC78E3" w:rsidR="00EA72E3" w:rsidRPr="00CF31C5" w:rsidRDefault="001E29FA" w:rsidP="00E5301A">
            <w:pPr>
              <w:spacing w:line="20" w:lineRule="atLeast"/>
              <w:jc w:val="center"/>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Manufacturing_percentage_7</w:t>
            </w:r>
            <w:r w:rsidRPr="00CF31C5">
              <w:rPr>
                <w:rFonts w:cs="Times New Roman"/>
                <w:color w:val="000000"/>
                <w:sz w:val="22"/>
                <w:highlight w:val="yellow"/>
              </w:rPr>
              <w:t>}}</w:t>
            </w:r>
          </w:p>
        </w:tc>
      </w:tr>
      <w:tr w:rsidR="00EA72E3" w:rsidRPr="00A20E78" w14:paraId="4035B526" w14:textId="77777777" w:rsidTr="00E5301A">
        <w:trPr>
          <w:trHeight w:val="324"/>
        </w:trPr>
        <w:tc>
          <w:tcPr>
            <w:tcW w:w="2500" w:type="dxa"/>
            <w:vAlign w:val="center"/>
          </w:tcPr>
          <w:p w14:paraId="75359580" w14:textId="11AFEB10" w:rsidR="00EA72E3" w:rsidRPr="00CF31C5" w:rsidRDefault="001E29FA" w:rsidP="00E5301A">
            <w:pPr>
              <w:spacing w:line="20" w:lineRule="atLeast"/>
              <w:jc w:val="both"/>
              <w:rPr>
                <w:rFonts w:cs="Times New Roman"/>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Manufacturing_Name_8</w:t>
            </w:r>
            <w:r w:rsidRPr="00CF31C5">
              <w:rPr>
                <w:rFonts w:cs="Times New Roman"/>
                <w:color w:val="000000"/>
                <w:sz w:val="22"/>
                <w:highlight w:val="yellow"/>
              </w:rPr>
              <w:t>}}</w:t>
            </w:r>
          </w:p>
        </w:tc>
        <w:tc>
          <w:tcPr>
            <w:tcW w:w="4445" w:type="dxa"/>
            <w:noWrap/>
            <w:vAlign w:val="center"/>
          </w:tcPr>
          <w:p w14:paraId="23B5387A" w14:textId="46A363A6" w:rsidR="00EA72E3" w:rsidRPr="00CF31C5" w:rsidRDefault="001E29FA" w:rsidP="00E5301A">
            <w:pPr>
              <w:spacing w:line="20" w:lineRule="atLeast"/>
              <w:jc w:val="both"/>
              <w:rPr>
                <w:rFonts w:cs="Times New Roman"/>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Manufacturing_name_of_database_8</w:t>
            </w:r>
            <w:r w:rsidRPr="00CF31C5">
              <w:rPr>
                <w:rFonts w:cs="Times New Roman"/>
                <w:color w:val="000000"/>
                <w:sz w:val="22"/>
                <w:highlight w:val="yellow"/>
              </w:rPr>
              <w:t>}}</w:t>
            </w:r>
          </w:p>
        </w:tc>
        <w:tc>
          <w:tcPr>
            <w:tcW w:w="1587" w:type="dxa"/>
            <w:vAlign w:val="center"/>
          </w:tcPr>
          <w:p w14:paraId="7A44663A" w14:textId="06FD4069" w:rsidR="00EA72E3" w:rsidRPr="00CF31C5" w:rsidRDefault="001E29FA" w:rsidP="00E5301A">
            <w:pPr>
              <w:spacing w:line="20" w:lineRule="atLeast"/>
              <w:jc w:val="center"/>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Manufacturing_Damage_Assessment_8</w:t>
            </w:r>
            <w:r w:rsidRPr="00CF31C5">
              <w:rPr>
                <w:rFonts w:cs="Times New Roman"/>
                <w:color w:val="000000"/>
                <w:sz w:val="22"/>
                <w:highlight w:val="yellow"/>
              </w:rPr>
              <w:t>}}</w:t>
            </w:r>
          </w:p>
        </w:tc>
        <w:tc>
          <w:tcPr>
            <w:tcW w:w="0" w:type="auto"/>
            <w:noWrap/>
            <w:vAlign w:val="center"/>
          </w:tcPr>
          <w:p w14:paraId="2D12AAF8" w14:textId="5F9794A0" w:rsidR="00EA72E3" w:rsidRPr="00CF31C5" w:rsidRDefault="001E29FA" w:rsidP="00E5301A">
            <w:pPr>
              <w:spacing w:line="20" w:lineRule="atLeast"/>
              <w:jc w:val="center"/>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Manufacturing_percentage_8</w:t>
            </w:r>
            <w:r w:rsidRPr="00CF31C5">
              <w:rPr>
                <w:rFonts w:cs="Times New Roman"/>
                <w:color w:val="000000"/>
                <w:sz w:val="22"/>
                <w:highlight w:val="yellow"/>
              </w:rPr>
              <w:t>}}</w:t>
            </w:r>
          </w:p>
        </w:tc>
      </w:tr>
      <w:tr w:rsidR="00EA72E3" w:rsidRPr="00A20E78" w14:paraId="2A772C3A" w14:textId="77777777" w:rsidTr="00E5301A">
        <w:trPr>
          <w:trHeight w:val="324"/>
        </w:trPr>
        <w:tc>
          <w:tcPr>
            <w:tcW w:w="2500" w:type="dxa"/>
            <w:vAlign w:val="center"/>
          </w:tcPr>
          <w:p w14:paraId="67735077" w14:textId="53819580" w:rsidR="00EA72E3" w:rsidRPr="00CF31C5" w:rsidRDefault="001E29FA" w:rsidP="00E5301A">
            <w:pPr>
              <w:spacing w:line="20" w:lineRule="atLeast"/>
              <w:jc w:val="both"/>
              <w:rPr>
                <w:rFonts w:cs="Times New Roman"/>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Manufacturing_Name_9</w:t>
            </w:r>
            <w:r w:rsidRPr="00CF31C5">
              <w:rPr>
                <w:rFonts w:cs="Times New Roman"/>
                <w:color w:val="000000"/>
                <w:sz w:val="22"/>
                <w:highlight w:val="yellow"/>
              </w:rPr>
              <w:t>}}</w:t>
            </w:r>
          </w:p>
        </w:tc>
        <w:tc>
          <w:tcPr>
            <w:tcW w:w="4445" w:type="dxa"/>
            <w:noWrap/>
            <w:vAlign w:val="center"/>
          </w:tcPr>
          <w:p w14:paraId="4DE2C104" w14:textId="2160559A" w:rsidR="00EA72E3" w:rsidRPr="00CF31C5" w:rsidRDefault="001E29FA" w:rsidP="00E5301A">
            <w:pPr>
              <w:spacing w:line="20" w:lineRule="atLeast"/>
              <w:jc w:val="both"/>
              <w:rPr>
                <w:rFonts w:cs="Times New Roman"/>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Manufacturing_name_of_database_9</w:t>
            </w:r>
            <w:r w:rsidRPr="00CF31C5">
              <w:rPr>
                <w:rFonts w:cs="Times New Roman"/>
                <w:color w:val="000000"/>
                <w:sz w:val="22"/>
                <w:highlight w:val="yellow"/>
              </w:rPr>
              <w:t>}}</w:t>
            </w:r>
          </w:p>
        </w:tc>
        <w:tc>
          <w:tcPr>
            <w:tcW w:w="1587" w:type="dxa"/>
            <w:vAlign w:val="center"/>
          </w:tcPr>
          <w:p w14:paraId="0F13A3DA" w14:textId="08236537" w:rsidR="00EA72E3" w:rsidRPr="00CF31C5" w:rsidRDefault="001E29FA" w:rsidP="00E5301A">
            <w:pPr>
              <w:spacing w:line="20" w:lineRule="atLeast"/>
              <w:jc w:val="center"/>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Manufacturing_Damage_Assessment_9</w:t>
            </w:r>
            <w:r w:rsidRPr="00CF31C5">
              <w:rPr>
                <w:rFonts w:cs="Times New Roman"/>
                <w:color w:val="000000"/>
                <w:sz w:val="22"/>
                <w:highlight w:val="yellow"/>
              </w:rPr>
              <w:t>}}</w:t>
            </w:r>
          </w:p>
        </w:tc>
        <w:tc>
          <w:tcPr>
            <w:tcW w:w="0" w:type="auto"/>
            <w:noWrap/>
            <w:vAlign w:val="center"/>
          </w:tcPr>
          <w:p w14:paraId="7F819D29" w14:textId="6FCF5DAC" w:rsidR="00EA72E3" w:rsidRPr="00CF31C5" w:rsidRDefault="001E29FA" w:rsidP="00E5301A">
            <w:pPr>
              <w:spacing w:line="20" w:lineRule="atLeast"/>
              <w:jc w:val="center"/>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Manufacturing_percentage_9</w:t>
            </w:r>
            <w:r w:rsidRPr="00CF31C5">
              <w:rPr>
                <w:rFonts w:cs="Times New Roman"/>
                <w:color w:val="000000"/>
                <w:sz w:val="22"/>
                <w:highlight w:val="yellow"/>
              </w:rPr>
              <w:t>}}</w:t>
            </w:r>
          </w:p>
        </w:tc>
      </w:tr>
      <w:tr w:rsidR="00EA72E3" w:rsidRPr="00A20E78" w14:paraId="5CCF243A" w14:textId="77777777" w:rsidTr="00E5301A">
        <w:trPr>
          <w:trHeight w:val="324"/>
        </w:trPr>
        <w:tc>
          <w:tcPr>
            <w:tcW w:w="2500" w:type="dxa"/>
            <w:vAlign w:val="center"/>
          </w:tcPr>
          <w:p w14:paraId="38E86A23" w14:textId="7A0F533D" w:rsidR="00EA72E3" w:rsidRPr="00CF31C5" w:rsidRDefault="001E29FA" w:rsidP="00E5301A">
            <w:pPr>
              <w:spacing w:line="20" w:lineRule="atLeast"/>
              <w:jc w:val="both"/>
              <w:rPr>
                <w:rFonts w:cs="Times New Roman"/>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Manufacturing_Name_10</w:t>
            </w:r>
            <w:r w:rsidRPr="00CF31C5">
              <w:rPr>
                <w:rFonts w:cs="Times New Roman"/>
                <w:color w:val="000000"/>
                <w:sz w:val="22"/>
                <w:highlight w:val="yellow"/>
              </w:rPr>
              <w:t>}}</w:t>
            </w:r>
          </w:p>
        </w:tc>
        <w:tc>
          <w:tcPr>
            <w:tcW w:w="4445" w:type="dxa"/>
            <w:noWrap/>
            <w:vAlign w:val="center"/>
          </w:tcPr>
          <w:p w14:paraId="473C9BFA" w14:textId="4BACE371" w:rsidR="00EA72E3" w:rsidRPr="00CF31C5" w:rsidRDefault="001E29FA" w:rsidP="00E5301A">
            <w:pPr>
              <w:spacing w:line="20" w:lineRule="atLeast"/>
              <w:jc w:val="both"/>
              <w:rPr>
                <w:rFonts w:cs="Times New Roman"/>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Manufacturing_name_of_database_10</w:t>
            </w:r>
            <w:r w:rsidRPr="00CF31C5">
              <w:rPr>
                <w:rFonts w:cs="Times New Roman"/>
                <w:color w:val="000000"/>
                <w:sz w:val="22"/>
                <w:highlight w:val="yellow"/>
              </w:rPr>
              <w:t>}}</w:t>
            </w:r>
          </w:p>
        </w:tc>
        <w:tc>
          <w:tcPr>
            <w:tcW w:w="1587" w:type="dxa"/>
            <w:vAlign w:val="center"/>
          </w:tcPr>
          <w:p w14:paraId="7B38A8CC" w14:textId="4ED7760B" w:rsidR="00EA72E3" w:rsidRPr="00CF31C5" w:rsidRDefault="001E29FA" w:rsidP="00E5301A">
            <w:pPr>
              <w:spacing w:line="20" w:lineRule="atLeast"/>
              <w:jc w:val="center"/>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Manufacturing_Damage_Assessment_10</w:t>
            </w:r>
            <w:r w:rsidRPr="00CF31C5">
              <w:rPr>
                <w:rFonts w:cs="Times New Roman"/>
                <w:color w:val="000000"/>
                <w:sz w:val="22"/>
                <w:highlight w:val="yellow"/>
              </w:rPr>
              <w:t>}}</w:t>
            </w:r>
          </w:p>
        </w:tc>
        <w:tc>
          <w:tcPr>
            <w:tcW w:w="0" w:type="auto"/>
            <w:noWrap/>
            <w:vAlign w:val="center"/>
          </w:tcPr>
          <w:p w14:paraId="47B0984A" w14:textId="185E3A62" w:rsidR="00EA72E3" w:rsidRPr="00CF31C5" w:rsidRDefault="001E29FA" w:rsidP="00E5301A">
            <w:pPr>
              <w:spacing w:line="20" w:lineRule="atLeast"/>
              <w:jc w:val="center"/>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Manufacturing_percentage_10</w:t>
            </w:r>
            <w:r w:rsidRPr="00CF31C5">
              <w:rPr>
                <w:rFonts w:cs="Times New Roman"/>
                <w:color w:val="000000"/>
                <w:sz w:val="22"/>
                <w:highlight w:val="yellow"/>
              </w:rPr>
              <w:t>}}</w:t>
            </w:r>
          </w:p>
        </w:tc>
      </w:tr>
      <w:tr w:rsidR="00EA72E3" w:rsidRPr="00A20E78" w14:paraId="19D2D5F7" w14:textId="77777777" w:rsidTr="00E5301A">
        <w:trPr>
          <w:trHeight w:val="324"/>
        </w:trPr>
        <w:tc>
          <w:tcPr>
            <w:tcW w:w="2500" w:type="dxa"/>
            <w:vAlign w:val="bottom"/>
          </w:tcPr>
          <w:p w14:paraId="11AD9AA4" w14:textId="77777777" w:rsidR="00EA72E3" w:rsidRPr="00A20E78" w:rsidRDefault="00EA72E3" w:rsidP="00E5301A">
            <w:pPr>
              <w:spacing w:line="20" w:lineRule="atLeast"/>
              <w:jc w:val="both"/>
              <w:rPr>
                <w:rFonts w:cs="Times New Roman"/>
                <w:color w:val="000000"/>
              </w:rPr>
            </w:pPr>
            <w:r w:rsidRPr="00A20E78">
              <w:rPr>
                <w:rFonts w:cs="Times New Roman"/>
                <w:color w:val="000000"/>
              </w:rPr>
              <w:t>剩餘製程</w:t>
            </w:r>
          </w:p>
        </w:tc>
        <w:tc>
          <w:tcPr>
            <w:tcW w:w="4445" w:type="dxa"/>
            <w:noWrap/>
            <w:vAlign w:val="center"/>
          </w:tcPr>
          <w:p w14:paraId="4C1249B0" w14:textId="77777777" w:rsidR="00EA72E3" w:rsidRPr="00A20E78" w:rsidRDefault="00EA72E3" w:rsidP="00E5301A">
            <w:pPr>
              <w:spacing w:line="20" w:lineRule="atLeast"/>
              <w:jc w:val="both"/>
              <w:rPr>
                <w:rFonts w:cs="Times New Roman"/>
                <w:color w:val="000000"/>
                <w:sz w:val="20"/>
                <w:szCs w:val="20"/>
              </w:rPr>
            </w:pPr>
            <w:r w:rsidRPr="00A20E78">
              <w:rPr>
                <w:rFonts w:cs="Times New Roman"/>
                <w:color w:val="000000"/>
              </w:rPr>
              <w:t>Remaining processes</w:t>
            </w:r>
          </w:p>
        </w:tc>
        <w:tc>
          <w:tcPr>
            <w:tcW w:w="1587" w:type="dxa"/>
            <w:vAlign w:val="center"/>
          </w:tcPr>
          <w:p w14:paraId="74A1C30B" w14:textId="00E66AE3" w:rsidR="00EA72E3" w:rsidRPr="00CF31C5" w:rsidRDefault="001E29FA" w:rsidP="00E5301A">
            <w:pPr>
              <w:spacing w:line="20" w:lineRule="atLeast"/>
              <w:jc w:val="center"/>
              <w:rPr>
                <w:rFonts w:cs="Times New Roman"/>
                <w:color w:val="FF0000"/>
                <w:highlight w:val="yellow"/>
              </w:rPr>
            </w:pPr>
            <w:r w:rsidRPr="00CF31C5">
              <w:rPr>
                <w:rFonts w:cs="Times New Roman"/>
                <w:highlight w:val="yellow"/>
              </w:rPr>
              <w:t>{{</w:t>
            </w:r>
            <w:r w:rsidR="00EA72E3" w:rsidRPr="00CF31C5">
              <w:rPr>
                <w:rFonts w:cs="Times New Roman"/>
                <w:highlight w:val="yellow"/>
              </w:rPr>
              <w:t>Remaining_processes_2</w:t>
            </w:r>
            <w:r w:rsidRPr="00CF31C5">
              <w:rPr>
                <w:rFonts w:cs="Times New Roman"/>
                <w:highlight w:val="yellow"/>
              </w:rPr>
              <w:t>}}</w:t>
            </w:r>
          </w:p>
        </w:tc>
        <w:tc>
          <w:tcPr>
            <w:tcW w:w="0" w:type="auto"/>
            <w:noWrap/>
            <w:vAlign w:val="center"/>
          </w:tcPr>
          <w:p w14:paraId="7CC48297" w14:textId="4EE3C23A" w:rsidR="00EA72E3" w:rsidRPr="00CF31C5" w:rsidRDefault="001E29FA" w:rsidP="00E5301A">
            <w:pPr>
              <w:spacing w:line="20" w:lineRule="atLeast"/>
              <w:jc w:val="center"/>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Remaining_percentage_2</w:t>
            </w:r>
            <w:r w:rsidRPr="00CF31C5">
              <w:rPr>
                <w:rFonts w:cs="Times New Roman"/>
                <w:color w:val="000000"/>
                <w:sz w:val="22"/>
                <w:highlight w:val="yellow"/>
              </w:rPr>
              <w:t>}}</w:t>
            </w:r>
          </w:p>
        </w:tc>
      </w:tr>
    </w:tbl>
    <w:p w14:paraId="486728FD" w14:textId="77777777" w:rsidR="00EA72E3" w:rsidRPr="00A20E78" w:rsidRDefault="00EA72E3" w:rsidP="00EA72E3">
      <w:pPr>
        <w:jc w:val="center"/>
        <w:rPr>
          <w:rFonts w:cs="Times New Roman"/>
          <w:color w:val="FF0000"/>
        </w:rPr>
      </w:pPr>
    </w:p>
    <w:p w14:paraId="389C5DF5" w14:textId="77777777" w:rsidR="00EA72E3" w:rsidRPr="00A20E78" w:rsidRDefault="00EA72E3" w:rsidP="00EA72E3">
      <w:pPr>
        <w:spacing w:line="20" w:lineRule="atLeast"/>
        <w:jc w:val="center"/>
        <w:rPr>
          <w:rFonts w:cs="Times New Roman"/>
        </w:rPr>
      </w:pPr>
      <w:bookmarkStart w:id="129" w:name="_Toc146801772"/>
      <w:r w:rsidRPr="00A20E78">
        <w:rPr>
          <w:rFonts w:cs="Times New Roman"/>
        </w:rPr>
        <w:t>表</w:t>
      </w:r>
      <w:r w:rsidRPr="00A20E78">
        <w:rPr>
          <w:rFonts w:cs="Times New Roman"/>
        </w:rPr>
        <w:t>4</w:t>
      </w:r>
      <w:r w:rsidRPr="00A20E78">
        <w:rPr>
          <w:rFonts w:cs="Times New Roman"/>
        </w:rPr>
        <w:t>、</w:t>
      </w:r>
      <w:r w:rsidRPr="00A20E78">
        <w:rPr>
          <w:rFonts w:cs="Times New Roman"/>
        </w:rPr>
        <w:t>Manufacturing</w:t>
      </w:r>
      <w:r w:rsidRPr="00A20E78">
        <w:rPr>
          <w:rFonts w:cs="Times New Roman"/>
        </w:rPr>
        <w:t>碳足跡評估總表</w:t>
      </w:r>
      <w:bookmarkEnd w:id="129"/>
    </w:p>
    <w:p w14:paraId="61CD56FE" w14:textId="77777777" w:rsidR="00EA72E3" w:rsidRPr="00A20E78" w:rsidRDefault="00EA72E3" w:rsidP="00EA72E3">
      <w:pPr>
        <w:jc w:val="center"/>
        <w:rPr>
          <w:rFonts w:cs="Times New Roman"/>
          <w:szCs w:val="24"/>
        </w:rPr>
      </w:pPr>
      <w:r w:rsidRPr="00A20E78">
        <w:rPr>
          <w:rFonts w:cs="Times New Roman"/>
          <w:szCs w:val="24"/>
        </w:rPr>
        <w:lastRenderedPageBreak/>
        <w:br w:type="page"/>
      </w:r>
    </w:p>
    <w:p w14:paraId="1D8F4A0F" w14:textId="77777777" w:rsidR="00EA72E3" w:rsidRPr="00A20E78" w:rsidRDefault="00EA72E3" w:rsidP="00EA72E3">
      <w:pPr>
        <w:jc w:val="center"/>
        <w:rPr>
          <w:rFonts w:cs="Times New Roman"/>
          <w:szCs w:val="24"/>
        </w:rPr>
      </w:pPr>
    </w:p>
    <w:p w14:paraId="1D18D7A0" w14:textId="77777777" w:rsidR="00EA72E3" w:rsidRPr="00A20E78" w:rsidRDefault="00EA72E3" w:rsidP="00EA72E3">
      <w:pPr>
        <w:spacing w:before="240" w:after="60" w:line="20" w:lineRule="atLeast"/>
        <w:outlineLvl w:val="0"/>
        <w:rPr>
          <w:rFonts w:cs="Times New Roman"/>
          <w:b/>
          <w:bCs/>
          <w:sz w:val="32"/>
          <w:szCs w:val="32"/>
        </w:rPr>
      </w:pPr>
      <w:bookmarkStart w:id="130" w:name="_Toc146801759"/>
      <w:r w:rsidRPr="00A20E78">
        <w:rPr>
          <w:rFonts w:cs="Times New Roman"/>
          <w:b/>
          <w:bCs/>
          <w:sz w:val="32"/>
          <w:szCs w:val="32"/>
        </w:rPr>
        <w:t>5.2</w:t>
      </w:r>
      <w:proofErr w:type="gramStart"/>
      <w:r w:rsidRPr="00A20E78">
        <w:rPr>
          <w:rFonts w:cs="Times New Roman"/>
          <w:b/>
          <w:bCs/>
          <w:sz w:val="32"/>
          <w:szCs w:val="32"/>
        </w:rPr>
        <w:t>各</w:t>
      </w:r>
      <w:proofErr w:type="gramEnd"/>
      <w:r w:rsidRPr="00A20E78">
        <w:rPr>
          <w:rFonts w:cs="Times New Roman"/>
          <w:b/>
          <w:bCs/>
          <w:sz w:val="32"/>
          <w:szCs w:val="32"/>
        </w:rPr>
        <w:t>產品碳足跡熱點分析結果</w:t>
      </w:r>
      <w:bookmarkEnd w:id="130"/>
    </w:p>
    <w:p w14:paraId="03409806" w14:textId="06C9B8AC" w:rsidR="00EA72E3" w:rsidRPr="00A20E78" w:rsidRDefault="00EA72E3" w:rsidP="00D82360">
      <w:pPr>
        <w:spacing w:line="20" w:lineRule="atLeast"/>
        <w:ind w:firstLineChars="200" w:firstLine="520"/>
        <w:rPr>
          <w:rFonts w:cs="Times New Roman"/>
          <w:szCs w:val="26"/>
        </w:rPr>
      </w:pPr>
      <w:r w:rsidRPr="00A20E78">
        <w:rPr>
          <w:rFonts w:cs="Times New Roman"/>
          <w:sz w:val="26"/>
        </w:rPr>
        <w:t xml:space="preserve">B2C </w:t>
      </w:r>
      <w:r w:rsidRPr="00A20E78">
        <w:rPr>
          <w:rFonts w:cs="Times New Roman"/>
          <w:sz w:val="26"/>
        </w:rPr>
        <w:t>搖籃到墳墓前十大熱點統計結果，</w:t>
      </w:r>
      <w:r w:rsidRPr="00A20E78">
        <w:rPr>
          <w:rFonts w:cs="Times New Roman"/>
          <w:sz w:val="26"/>
        </w:rPr>
        <w:t>B2C</w:t>
      </w:r>
      <w:r w:rsidRPr="00A20E78">
        <w:rPr>
          <w:rFonts w:cs="Times New Roman"/>
          <w:sz w:val="26"/>
        </w:rPr>
        <w:t>在此定義產品從原料到最後的廢棄回收，結果顯示結果主要熱點為</w:t>
      </w:r>
      <w:r w:rsidR="001E29FA">
        <w:rPr>
          <w:rFonts w:cs="Times New Roman"/>
          <w:sz w:val="26"/>
        </w:rPr>
        <w:t>{{</w:t>
      </w:r>
      <w:r w:rsidRPr="00A20E78">
        <w:rPr>
          <w:rFonts w:cs="Times New Roman"/>
          <w:sz w:val="26"/>
        </w:rPr>
        <w:t>Top10_Name_1</w:t>
      </w:r>
      <w:r w:rsidR="001E29FA">
        <w:rPr>
          <w:rFonts w:cs="Times New Roman"/>
          <w:sz w:val="26"/>
        </w:rPr>
        <w:t>}}</w:t>
      </w:r>
      <w:r w:rsidRPr="00A20E78">
        <w:rPr>
          <w:rFonts w:cs="Times New Roman"/>
          <w:sz w:val="26"/>
        </w:rPr>
        <w:t xml:space="preserve"> (</w:t>
      </w:r>
      <w:r w:rsidR="001E29FA">
        <w:rPr>
          <w:rFonts w:cs="Times New Roman"/>
          <w:position w:val="-2"/>
          <w:sz w:val="26"/>
          <w:szCs w:val="26"/>
        </w:rPr>
        <w:t>{{</w:t>
      </w:r>
      <w:r w:rsidRPr="00A20E78">
        <w:rPr>
          <w:rFonts w:cs="Times New Roman"/>
          <w:position w:val="-2"/>
          <w:sz w:val="26"/>
          <w:szCs w:val="26"/>
        </w:rPr>
        <w:t>Top10_percentage_1</w:t>
      </w:r>
      <w:r w:rsidR="001E29FA">
        <w:rPr>
          <w:rFonts w:cs="Times New Roman"/>
          <w:position w:val="-2"/>
          <w:sz w:val="26"/>
          <w:szCs w:val="26"/>
        </w:rPr>
        <w:t>}}</w:t>
      </w:r>
      <w:r>
        <w:rPr>
          <w:rFonts w:cs="Times New Roman" w:hint="eastAsia"/>
          <w:position w:val="-2"/>
          <w:sz w:val="26"/>
          <w:szCs w:val="26"/>
        </w:rPr>
        <w:t>)</w:t>
      </w:r>
      <w:r w:rsidRPr="00A20E78">
        <w:rPr>
          <w:rFonts w:cs="Times New Roman"/>
          <w:sz w:val="26"/>
        </w:rPr>
        <w:t>排放</w:t>
      </w:r>
      <w:r w:rsidR="001E29FA">
        <w:rPr>
          <w:rFonts w:cs="Times New Roman"/>
          <w:color w:val="000000"/>
        </w:rPr>
        <w:t>{{</w:t>
      </w:r>
      <w:r w:rsidRPr="00A20E78">
        <w:rPr>
          <w:rFonts w:cs="Times New Roman"/>
          <w:color w:val="000000"/>
        </w:rPr>
        <w:t>Top10_Damage_Assessment_1</w:t>
      </w:r>
      <w:r w:rsidR="001E29FA">
        <w:rPr>
          <w:rFonts w:cs="Times New Roman"/>
          <w:color w:val="000000"/>
        </w:rPr>
        <w:t>}}</w:t>
      </w:r>
      <w:r w:rsidRPr="00A20E78">
        <w:rPr>
          <w:rFonts w:cs="Times New Roman"/>
          <w:color w:val="000000"/>
        </w:rPr>
        <w:t xml:space="preserve"> </w:t>
      </w:r>
      <w:r w:rsidRPr="00A20E78">
        <w:rPr>
          <w:rFonts w:cs="Times New Roman"/>
          <w:szCs w:val="26"/>
        </w:rPr>
        <w:t>kg CO</w:t>
      </w:r>
      <w:r w:rsidRPr="00A20E78">
        <w:rPr>
          <w:rFonts w:cs="Times New Roman"/>
          <w:szCs w:val="26"/>
          <w:vertAlign w:val="subscript"/>
        </w:rPr>
        <w:t>2</w:t>
      </w:r>
      <w:r w:rsidRPr="00A20E78">
        <w:rPr>
          <w:rFonts w:cs="Times New Roman"/>
          <w:szCs w:val="26"/>
        </w:rPr>
        <w:t>e</w:t>
      </w:r>
      <w:r w:rsidRPr="00A20E78">
        <w:rPr>
          <w:rFonts w:cs="Times New Roman"/>
          <w:szCs w:val="26"/>
        </w:rPr>
        <w:t>。</w:t>
      </w:r>
    </w:p>
    <w:p w14:paraId="6014D387" w14:textId="40BF7218" w:rsidR="00EA72E3" w:rsidRPr="00A20E78" w:rsidRDefault="00A7233E" w:rsidP="00EA72E3">
      <w:pPr>
        <w:jc w:val="center"/>
        <w:rPr>
          <w:rFonts w:cs="Times New Roman"/>
        </w:rPr>
      </w:pPr>
      <w:r>
        <w:rPr>
          <w:rFonts w:cs="Times New Roman" w:hint="eastAsia"/>
        </w:rPr>
        <w:t>{{</w:t>
      </w:r>
      <w:r w:rsidR="00F70C8B">
        <w:rPr>
          <w:rFonts w:cs="Times New Roman" w:hint="eastAsia"/>
          <w:highlight w:val="yellow"/>
        </w:rPr>
        <w:t>Ch</w:t>
      </w:r>
      <w:r w:rsidR="00F70C8B">
        <w:rPr>
          <w:rFonts w:cs="Times New Roman"/>
          <w:highlight w:val="yellow"/>
        </w:rPr>
        <w:t>art</w:t>
      </w:r>
      <w:r w:rsidR="00EA72E3" w:rsidRPr="00A20E78">
        <w:rPr>
          <w:rFonts w:cs="Times New Roman"/>
        </w:rPr>
        <w:t>_7</w:t>
      </w:r>
      <w:r>
        <w:rPr>
          <w:rFonts w:cs="Times New Roman" w:hint="eastAsia"/>
        </w:rPr>
        <w:t>}}</w:t>
      </w:r>
    </w:p>
    <w:p w14:paraId="1A03C87A" w14:textId="6908DDB2" w:rsidR="00EA72E3" w:rsidRDefault="00EA72E3" w:rsidP="00EA72E3">
      <w:pPr>
        <w:jc w:val="center"/>
        <w:rPr>
          <w:rFonts w:cs="Times New Roman"/>
          <w:szCs w:val="20"/>
        </w:rPr>
      </w:pPr>
      <w:bookmarkStart w:id="131" w:name="_Toc146801785"/>
      <w:r w:rsidRPr="00A20E78">
        <w:rPr>
          <w:rFonts w:cs="Times New Roman"/>
          <w:szCs w:val="20"/>
        </w:rPr>
        <w:t>圖</w:t>
      </w:r>
      <w:r w:rsidRPr="00A20E78">
        <w:rPr>
          <w:rFonts w:cs="Times New Roman"/>
          <w:szCs w:val="20"/>
        </w:rPr>
        <w:t>7</w:t>
      </w:r>
      <w:r w:rsidRPr="00A20E78">
        <w:rPr>
          <w:rFonts w:cs="Times New Roman"/>
          <w:szCs w:val="20"/>
        </w:rPr>
        <w:t>、</w:t>
      </w:r>
      <w:r w:rsidRPr="00A20E78">
        <w:rPr>
          <w:rFonts w:cs="Times New Roman"/>
          <w:szCs w:val="20"/>
        </w:rPr>
        <w:t xml:space="preserve">B2C </w:t>
      </w:r>
      <w:r w:rsidRPr="00A20E78">
        <w:rPr>
          <w:rFonts w:cs="Times New Roman"/>
          <w:szCs w:val="20"/>
        </w:rPr>
        <w:t>搖籃到墳墓</w:t>
      </w:r>
      <w:r w:rsidRPr="00A20E78">
        <w:rPr>
          <w:rFonts w:cs="Times New Roman"/>
          <w:szCs w:val="20"/>
        </w:rPr>
        <w:t xml:space="preserve"> </w:t>
      </w:r>
      <w:r w:rsidRPr="00A20E78">
        <w:rPr>
          <w:rFonts w:cs="Times New Roman"/>
          <w:szCs w:val="20"/>
        </w:rPr>
        <w:t>前十大碳排</w:t>
      </w:r>
      <w:bookmarkEnd w:id="131"/>
    </w:p>
    <w:tbl>
      <w:tblPr>
        <w:tblStyle w:val="23"/>
        <w:tblpPr w:leftFromText="180" w:rightFromText="180" w:vertAnchor="text" w:horzAnchor="margin" w:tblpXSpec="center" w:tblpY="140"/>
        <w:tblW w:w="0" w:type="auto"/>
        <w:tblLook w:val="04A0" w:firstRow="1" w:lastRow="0" w:firstColumn="1" w:lastColumn="0" w:noHBand="0" w:noVBand="1"/>
      </w:tblPr>
      <w:tblGrid>
        <w:gridCol w:w="1921"/>
        <w:gridCol w:w="2895"/>
        <w:gridCol w:w="3109"/>
        <w:gridCol w:w="2531"/>
      </w:tblGrid>
      <w:tr w:rsidR="00C043D1" w:rsidRPr="00A20E78" w14:paraId="34CF8E39" w14:textId="77777777" w:rsidTr="00B74FF2">
        <w:trPr>
          <w:trHeight w:val="20"/>
        </w:trPr>
        <w:tc>
          <w:tcPr>
            <w:tcW w:w="2296" w:type="dxa"/>
            <w:vAlign w:val="center"/>
          </w:tcPr>
          <w:p w14:paraId="3CFFB3B7" w14:textId="77777777" w:rsidR="00C043D1" w:rsidRPr="00A20E78" w:rsidRDefault="00C043D1" w:rsidP="00B74FF2">
            <w:pPr>
              <w:spacing w:line="20" w:lineRule="atLeast"/>
              <w:jc w:val="center"/>
              <w:rPr>
                <w:rFonts w:cs="Times New Roman"/>
                <w:color w:val="FF0000"/>
                <w:szCs w:val="24"/>
              </w:rPr>
            </w:pPr>
            <w:r w:rsidRPr="00A20E78">
              <w:rPr>
                <w:rFonts w:cs="Times New Roman"/>
                <w:szCs w:val="24"/>
              </w:rPr>
              <w:t>項目</w:t>
            </w:r>
          </w:p>
        </w:tc>
        <w:tc>
          <w:tcPr>
            <w:tcW w:w="5728" w:type="dxa"/>
            <w:vAlign w:val="center"/>
          </w:tcPr>
          <w:p w14:paraId="389E533D" w14:textId="77777777" w:rsidR="00C043D1" w:rsidRPr="00A20E78" w:rsidRDefault="00C043D1" w:rsidP="00B74FF2">
            <w:pPr>
              <w:spacing w:line="20" w:lineRule="atLeast"/>
              <w:jc w:val="center"/>
              <w:rPr>
                <w:rFonts w:cs="Times New Roman"/>
                <w:szCs w:val="24"/>
              </w:rPr>
            </w:pPr>
            <w:r w:rsidRPr="00A20E78">
              <w:rPr>
                <w:rFonts w:cs="Times New Roman"/>
                <w:szCs w:val="24"/>
              </w:rPr>
              <w:t>項目描述</w:t>
            </w:r>
          </w:p>
        </w:tc>
        <w:tc>
          <w:tcPr>
            <w:tcW w:w="1476" w:type="dxa"/>
            <w:vAlign w:val="center"/>
          </w:tcPr>
          <w:p w14:paraId="2CEC2A3F" w14:textId="77777777" w:rsidR="00C043D1" w:rsidRPr="00A20E78" w:rsidRDefault="00C043D1" w:rsidP="00B74FF2">
            <w:pPr>
              <w:spacing w:line="20" w:lineRule="atLeast"/>
              <w:jc w:val="both"/>
              <w:rPr>
                <w:rFonts w:cs="Times New Roman"/>
                <w:szCs w:val="24"/>
              </w:rPr>
            </w:pPr>
            <w:r w:rsidRPr="00A20E78">
              <w:rPr>
                <w:rFonts w:cs="Times New Roman"/>
                <w:szCs w:val="24"/>
              </w:rPr>
              <w:t>排放量</w:t>
            </w:r>
            <w:r w:rsidRPr="00A20E78">
              <w:rPr>
                <w:rFonts w:cs="Times New Roman"/>
                <w:szCs w:val="24"/>
              </w:rPr>
              <w:br/>
              <w:t>(kg CO</w:t>
            </w:r>
            <w:r w:rsidRPr="00A20E78">
              <w:rPr>
                <w:rFonts w:cs="Times New Roman"/>
                <w:szCs w:val="24"/>
                <w:vertAlign w:val="subscript"/>
              </w:rPr>
              <w:t>2</w:t>
            </w:r>
            <w:r w:rsidRPr="00A20E78">
              <w:rPr>
                <w:rFonts w:cs="Times New Roman"/>
                <w:szCs w:val="24"/>
              </w:rPr>
              <w:t>e)</w:t>
            </w:r>
          </w:p>
        </w:tc>
        <w:tc>
          <w:tcPr>
            <w:tcW w:w="1011" w:type="dxa"/>
            <w:vAlign w:val="center"/>
          </w:tcPr>
          <w:p w14:paraId="7B1D799E" w14:textId="77777777" w:rsidR="00C043D1" w:rsidRPr="00A20E78" w:rsidRDefault="00C043D1" w:rsidP="00B74FF2">
            <w:pPr>
              <w:spacing w:line="20" w:lineRule="atLeast"/>
              <w:jc w:val="both"/>
              <w:rPr>
                <w:rFonts w:cs="Times New Roman"/>
                <w:szCs w:val="24"/>
              </w:rPr>
            </w:pPr>
            <w:r w:rsidRPr="00A20E78">
              <w:rPr>
                <w:rFonts w:cs="Times New Roman"/>
                <w:szCs w:val="24"/>
              </w:rPr>
              <w:t>百分比</w:t>
            </w:r>
          </w:p>
        </w:tc>
      </w:tr>
      <w:tr w:rsidR="00C043D1" w:rsidRPr="00A20E78" w14:paraId="75A45664" w14:textId="77777777" w:rsidTr="00B74FF2">
        <w:tc>
          <w:tcPr>
            <w:tcW w:w="2296" w:type="dxa"/>
            <w:vAlign w:val="center"/>
          </w:tcPr>
          <w:p w14:paraId="198FE2DF" w14:textId="423FD033"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Top10_Name_1</w:t>
            </w:r>
            <w:r w:rsidRPr="00CF31C5">
              <w:rPr>
                <w:rFonts w:cs="Times New Roman"/>
                <w:color w:val="000000"/>
                <w:highlight w:val="yellow"/>
              </w:rPr>
              <w:t>}}</w:t>
            </w:r>
          </w:p>
        </w:tc>
        <w:tc>
          <w:tcPr>
            <w:tcW w:w="5728" w:type="dxa"/>
            <w:vAlign w:val="center"/>
          </w:tcPr>
          <w:p w14:paraId="3FFF4766" w14:textId="4C80A29B"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Top10_name_of_database_1</w:t>
            </w:r>
            <w:r w:rsidRPr="00CF31C5">
              <w:rPr>
                <w:rFonts w:cs="Times New Roman"/>
                <w:color w:val="000000"/>
                <w:highlight w:val="yellow"/>
              </w:rPr>
              <w:t>}}</w:t>
            </w:r>
          </w:p>
        </w:tc>
        <w:tc>
          <w:tcPr>
            <w:tcW w:w="1476" w:type="dxa"/>
            <w:vAlign w:val="center"/>
          </w:tcPr>
          <w:p w14:paraId="3F62EB59" w14:textId="38885BEF"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Top10_Damage_Assessment_1</w:t>
            </w:r>
            <w:r w:rsidRPr="00CF31C5">
              <w:rPr>
                <w:rFonts w:cs="Times New Roman"/>
                <w:color w:val="000000"/>
                <w:highlight w:val="yellow"/>
              </w:rPr>
              <w:t>}}</w:t>
            </w:r>
          </w:p>
        </w:tc>
        <w:tc>
          <w:tcPr>
            <w:tcW w:w="1011" w:type="dxa"/>
            <w:vAlign w:val="center"/>
          </w:tcPr>
          <w:p w14:paraId="50EB8042" w14:textId="287C7E5D"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Top10_percentage_1</w:t>
            </w:r>
            <w:r w:rsidRPr="00CF31C5">
              <w:rPr>
                <w:rFonts w:cs="Times New Roman"/>
                <w:color w:val="000000"/>
                <w:highlight w:val="yellow"/>
              </w:rPr>
              <w:t>}}</w:t>
            </w:r>
          </w:p>
        </w:tc>
      </w:tr>
      <w:tr w:rsidR="00C043D1" w:rsidRPr="00A20E78" w14:paraId="4280C507" w14:textId="77777777" w:rsidTr="00B74FF2">
        <w:tc>
          <w:tcPr>
            <w:tcW w:w="2296" w:type="dxa"/>
            <w:vAlign w:val="center"/>
          </w:tcPr>
          <w:p w14:paraId="3C93222E" w14:textId="1E47AF2B"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Top10_Name_2</w:t>
            </w:r>
            <w:r w:rsidRPr="00CF31C5">
              <w:rPr>
                <w:rFonts w:cs="Times New Roman"/>
                <w:color w:val="000000"/>
                <w:highlight w:val="yellow"/>
              </w:rPr>
              <w:t>}}</w:t>
            </w:r>
          </w:p>
        </w:tc>
        <w:tc>
          <w:tcPr>
            <w:tcW w:w="5728" w:type="dxa"/>
            <w:vAlign w:val="center"/>
          </w:tcPr>
          <w:p w14:paraId="73930F42" w14:textId="0CEFDDE5"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Top10_name_of_database_2</w:t>
            </w:r>
            <w:r w:rsidRPr="00CF31C5">
              <w:rPr>
                <w:rFonts w:cs="Times New Roman"/>
                <w:color w:val="000000"/>
                <w:highlight w:val="yellow"/>
              </w:rPr>
              <w:t>}}</w:t>
            </w:r>
          </w:p>
        </w:tc>
        <w:tc>
          <w:tcPr>
            <w:tcW w:w="1476" w:type="dxa"/>
            <w:vAlign w:val="center"/>
          </w:tcPr>
          <w:p w14:paraId="6BBD3AEE" w14:textId="171CAD20"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Top10_Damage_Assessment_2</w:t>
            </w:r>
            <w:r w:rsidRPr="00CF31C5">
              <w:rPr>
                <w:rFonts w:cs="Times New Roman"/>
                <w:color w:val="000000"/>
                <w:highlight w:val="yellow"/>
              </w:rPr>
              <w:t>}}</w:t>
            </w:r>
          </w:p>
        </w:tc>
        <w:tc>
          <w:tcPr>
            <w:tcW w:w="1011" w:type="dxa"/>
            <w:vAlign w:val="center"/>
          </w:tcPr>
          <w:p w14:paraId="558AA24A" w14:textId="6D0FB44A"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Top10_percentage_2</w:t>
            </w:r>
            <w:r w:rsidRPr="00CF31C5">
              <w:rPr>
                <w:rFonts w:cs="Times New Roman"/>
                <w:color w:val="000000"/>
                <w:highlight w:val="yellow"/>
              </w:rPr>
              <w:t>}}</w:t>
            </w:r>
          </w:p>
        </w:tc>
      </w:tr>
      <w:tr w:rsidR="00C043D1" w:rsidRPr="00A20E78" w14:paraId="47D9A162" w14:textId="77777777" w:rsidTr="00B74FF2">
        <w:tc>
          <w:tcPr>
            <w:tcW w:w="2296" w:type="dxa"/>
            <w:vAlign w:val="center"/>
          </w:tcPr>
          <w:p w14:paraId="611376B5" w14:textId="0756BC13"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Top10_Name_3</w:t>
            </w:r>
            <w:r w:rsidRPr="00CF31C5">
              <w:rPr>
                <w:rFonts w:cs="Times New Roman"/>
                <w:color w:val="000000"/>
                <w:highlight w:val="yellow"/>
              </w:rPr>
              <w:t>}}</w:t>
            </w:r>
          </w:p>
        </w:tc>
        <w:tc>
          <w:tcPr>
            <w:tcW w:w="5728" w:type="dxa"/>
            <w:vAlign w:val="center"/>
          </w:tcPr>
          <w:p w14:paraId="42BDDD70" w14:textId="513A92B5"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Top10_name_of_database_3</w:t>
            </w:r>
            <w:r w:rsidRPr="00CF31C5">
              <w:rPr>
                <w:rFonts w:cs="Times New Roman"/>
                <w:color w:val="000000"/>
                <w:highlight w:val="yellow"/>
              </w:rPr>
              <w:t>}}</w:t>
            </w:r>
          </w:p>
        </w:tc>
        <w:tc>
          <w:tcPr>
            <w:tcW w:w="1476" w:type="dxa"/>
            <w:vAlign w:val="center"/>
          </w:tcPr>
          <w:p w14:paraId="08E4E9CF" w14:textId="5BC73FFB"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Top10_Damage_Assessment_3</w:t>
            </w:r>
            <w:r w:rsidRPr="00CF31C5">
              <w:rPr>
                <w:rFonts w:cs="Times New Roman"/>
                <w:color w:val="000000"/>
                <w:highlight w:val="yellow"/>
              </w:rPr>
              <w:t>}}</w:t>
            </w:r>
          </w:p>
        </w:tc>
        <w:tc>
          <w:tcPr>
            <w:tcW w:w="1011" w:type="dxa"/>
            <w:vAlign w:val="center"/>
          </w:tcPr>
          <w:p w14:paraId="50EA4EB0" w14:textId="28759683"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Top10_percentage_3</w:t>
            </w:r>
            <w:r w:rsidRPr="00CF31C5">
              <w:rPr>
                <w:rFonts w:cs="Times New Roman"/>
                <w:color w:val="000000"/>
                <w:highlight w:val="yellow"/>
              </w:rPr>
              <w:t>}}</w:t>
            </w:r>
          </w:p>
        </w:tc>
      </w:tr>
      <w:tr w:rsidR="00C043D1" w:rsidRPr="00A20E78" w14:paraId="60F0178B" w14:textId="77777777" w:rsidTr="00B74FF2">
        <w:tc>
          <w:tcPr>
            <w:tcW w:w="2296" w:type="dxa"/>
            <w:vAlign w:val="center"/>
          </w:tcPr>
          <w:p w14:paraId="03111894" w14:textId="42740E37"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Top10_Name_4</w:t>
            </w:r>
            <w:r w:rsidRPr="00CF31C5">
              <w:rPr>
                <w:rFonts w:cs="Times New Roman"/>
                <w:color w:val="000000"/>
                <w:highlight w:val="yellow"/>
              </w:rPr>
              <w:t>}}</w:t>
            </w:r>
          </w:p>
        </w:tc>
        <w:tc>
          <w:tcPr>
            <w:tcW w:w="5728" w:type="dxa"/>
            <w:vAlign w:val="center"/>
          </w:tcPr>
          <w:p w14:paraId="41E88F6D" w14:textId="61CB766A"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Top10_name_of_database_4</w:t>
            </w:r>
            <w:r w:rsidRPr="00CF31C5">
              <w:rPr>
                <w:rFonts w:cs="Times New Roman"/>
                <w:color w:val="000000"/>
                <w:highlight w:val="yellow"/>
              </w:rPr>
              <w:t>}}</w:t>
            </w:r>
          </w:p>
        </w:tc>
        <w:tc>
          <w:tcPr>
            <w:tcW w:w="1476" w:type="dxa"/>
            <w:vAlign w:val="center"/>
          </w:tcPr>
          <w:p w14:paraId="11D32224" w14:textId="4497743E"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Top10_Damage_Assessment_4</w:t>
            </w:r>
            <w:r w:rsidRPr="00CF31C5">
              <w:rPr>
                <w:rFonts w:cs="Times New Roman"/>
                <w:color w:val="000000"/>
                <w:highlight w:val="yellow"/>
              </w:rPr>
              <w:t>}}</w:t>
            </w:r>
          </w:p>
        </w:tc>
        <w:tc>
          <w:tcPr>
            <w:tcW w:w="1011" w:type="dxa"/>
            <w:vAlign w:val="center"/>
          </w:tcPr>
          <w:p w14:paraId="6BD18BE1" w14:textId="70DE428B"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Top10_percentage_4</w:t>
            </w:r>
            <w:r w:rsidRPr="00CF31C5">
              <w:rPr>
                <w:rFonts w:cs="Times New Roman"/>
                <w:color w:val="000000"/>
                <w:highlight w:val="yellow"/>
              </w:rPr>
              <w:t>}}</w:t>
            </w:r>
          </w:p>
        </w:tc>
      </w:tr>
      <w:tr w:rsidR="00C043D1" w:rsidRPr="00A20E78" w14:paraId="6A132B9A" w14:textId="77777777" w:rsidTr="00B74FF2">
        <w:trPr>
          <w:trHeight w:val="373"/>
        </w:trPr>
        <w:tc>
          <w:tcPr>
            <w:tcW w:w="2296" w:type="dxa"/>
            <w:vAlign w:val="center"/>
          </w:tcPr>
          <w:p w14:paraId="75C42368" w14:textId="6E2891B1"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Top10_Name_5</w:t>
            </w:r>
            <w:r w:rsidRPr="00CF31C5">
              <w:rPr>
                <w:rFonts w:cs="Times New Roman"/>
                <w:color w:val="000000"/>
                <w:highlight w:val="yellow"/>
              </w:rPr>
              <w:t>}}</w:t>
            </w:r>
          </w:p>
        </w:tc>
        <w:tc>
          <w:tcPr>
            <w:tcW w:w="5728" w:type="dxa"/>
            <w:vAlign w:val="center"/>
          </w:tcPr>
          <w:p w14:paraId="008F4CEA" w14:textId="73F3A84D"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Top10_name_of_database_5</w:t>
            </w:r>
            <w:r w:rsidRPr="00CF31C5">
              <w:rPr>
                <w:rFonts w:cs="Times New Roman"/>
                <w:color w:val="000000"/>
                <w:highlight w:val="yellow"/>
              </w:rPr>
              <w:t>}}</w:t>
            </w:r>
          </w:p>
        </w:tc>
        <w:tc>
          <w:tcPr>
            <w:tcW w:w="1476" w:type="dxa"/>
            <w:vAlign w:val="center"/>
          </w:tcPr>
          <w:p w14:paraId="14865180" w14:textId="5E1B2B4C"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Top10_Damage_Assessment_5</w:t>
            </w:r>
            <w:r w:rsidRPr="00CF31C5">
              <w:rPr>
                <w:rFonts w:cs="Times New Roman"/>
                <w:color w:val="000000"/>
                <w:highlight w:val="yellow"/>
              </w:rPr>
              <w:t>}}</w:t>
            </w:r>
          </w:p>
        </w:tc>
        <w:tc>
          <w:tcPr>
            <w:tcW w:w="1011" w:type="dxa"/>
            <w:vAlign w:val="center"/>
          </w:tcPr>
          <w:p w14:paraId="7FF16095" w14:textId="130B1995"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Top10_percentage_5</w:t>
            </w:r>
            <w:r w:rsidRPr="00CF31C5">
              <w:rPr>
                <w:rFonts w:cs="Times New Roman"/>
                <w:color w:val="000000"/>
                <w:highlight w:val="yellow"/>
              </w:rPr>
              <w:t>}}</w:t>
            </w:r>
          </w:p>
        </w:tc>
      </w:tr>
      <w:tr w:rsidR="00C043D1" w:rsidRPr="00A20E78" w14:paraId="69BFA44C" w14:textId="77777777" w:rsidTr="00B74FF2">
        <w:tc>
          <w:tcPr>
            <w:tcW w:w="2296" w:type="dxa"/>
            <w:vAlign w:val="center"/>
          </w:tcPr>
          <w:p w14:paraId="7C7C91BA" w14:textId="76A011A4"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Top10_Name_6</w:t>
            </w:r>
            <w:r w:rsidRPr="00CF31C5">
              <w:rPr>
                <w:rFonts w:cs="Times New Roman"/>
                <w:color w:val="000000"/>
                <w:highlight w:val="yellow"/>
              </w:rPr>
              <w:t>}}</w:t>
            </w:r>
          </w:p>
        </w:tc>
        <w:tc>
          <w:tcPr>
            <w:tcW w:w="5728" w:type="dxa"/>
            <w:vAlign w:val="center"/>
          </w:tcPr>
          <w:p w14:paraId="51EF8428" w14:textId="09483CB7"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Top10_name_of_database_6</w:t>
            </w:r>
            <w:r w:rsidRPr="00CF31C5">
              <w:rPr>
                <w:rFonts w:cs="Times New Roman"/>
                <w:color w:val="000000"/>
                <w:highlight w:val="yellow"/>
              </w:rPr>
              <w:t>}}</w:t>
            </w:r>
          </w:p>
        </w:tc>
        <w:tc>
          <w:tcPr>
            <w:tcW w:w="1476" w:type="dxa"/>
            <w:vAlign w:val="center"/>
          </w:tcPr>
          <w:p w14:paraId="6CADC879" w14:textId="5241C691"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Top10_Damage_Assessment_6</w:t>
            </w:r>
            <w:r w:rsidRPr="00CF31C5">
              <w:rPr>
                <w:rFonts w:cs="Times New Roman"/>
                <w:color w:val="000000"/>
                <w:highlight w:val="yellow"/>
              </w:rPr>
              <w:t>}}</w:t>
            </w:r>
          </w:p>
        </w:tc>
        <w:tc>
          <w:tcPr>
            <w:tcW w:w="1011" w:type="dxa"/>
            <w:vAlign w:val="center"/>
          </w:tcPr>
          <w:p w14:paraId="61F0B0E8" w14:textId="7A49734A"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Top10_percentage_6</w:t>
            </w:r>
            <w:r w:rsidRPr="00CF31C5">
              <w:rPr>
                <w:rFonts w:cs="Times New Roman"/>
                <w:color w:val="000000"/>
                <w:highlight w:val="yellow"/>
              </w:rPr>
              <w:t>}}</w:t>
            </w:r>
          </w:p>
        </w:tc>
      </w:tr>
      <w:tr w:rsidR="00C043D1" w:rsidRPr="00A20E78" w14:paraId="0CA9F1DA" w14:textId="77777777" w:rsidTr="00B74FF2">
        <w:tc>
          <w:tcPr>
            <w:tcW w:w="2296" w:type="dxa"/>
            <w:vAlign w:val="center"/>
          </w:tcPr>
          <w:p w14:paraId="780EE6A6" w14:textId="11903AF3"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Top10_Name_7</w:t>
            </w:r>
            <w:r w:rsidRPr="00CF31C5">
              <w:rPr>
                <w:rFonts w:cs="Times New Roman"/>
                <w:color w:val="000000"/>
                <w:highlight w:val="yellow"/>
              </w:rPr>
              <w:t>}}</w:t>
            </w:r>
          </w:p>
        </w:tc>
        <w:tc>
          <w:tcPr>
            <w:tcW w:w="5728" w:type="dxa"/>
            <w:vAlign w:val="center"/>
          </w:tcPr>
          <w:p w14:paraId="6EB375D9" w14:textId="509B5994"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Top10_name_of_database_7</w:t>
            </w:r>
            <w:r w:rsidRPr="00CF31C5">
              <w:rPr>
                <w:rFonts w:cs="Times New Roman"/>
                <w:color w:val="000000"/>
                <w:highlight w:val="yellow"/>
              </w:rPr>
              <w:t>}}</w:t>
            </w:r>
          </w:p>
        </w:tc>
        <w:tc>
          <w:tcPr>
            <w:tcW w:w="1476" w:type="dxa"/>
            <w:vAlign w:val="center"/>
          </w:tcPr>
          <w:p w14:paraId="75BCF64C" w14:textId="0D44A496"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Top10_Damage_Assessment_7</w:t>
            </w:r>
            <w:r w:rsidRPr="00CF31C5">
              <w:rPr>
                <w:rFonts w:cs="Times New Roman"/>
                <w:color w:val="000000"/>
                <w:highlight w:val="yellow"/>
              </w:rPr>
              <w:t>}}</w:t>
            </w:r>
          </w:p>
        </w:tc>
        <w:tc>
          <w:tcPr>
            <w:tcW w:w="1011" w:type="dxa"/>
            <w:vAlign w:val="center"/>
          </w:tcPr>
          <w:p w14:paraId="6D41B42C" w14:textId="22E8210B"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Top10_percentage_7</w:t>
            </w:r>
            <w:r w:rsidRPr="00CF31C5">
              <w:rPr>
                <w:rFonts w:cs="Times New Roman"/>
                <w:color w:val="000000"/>
                <w:highlight w:val="yellow"/>
              </w:rPr>
              <w:t>}}</w:t>
            </w:r>
          </w:p>
        </w:tc>
      </w:tr>
      <w:tr w:rsidR="00C043D1" w:rsidRPr="00A20E78" w14:paraId="04115399" w14:textId="77777777" w:rsidTr="00B74FF2">
        <w:tc>
          <w:tcPr>
            <w:tcW w:w="2296" w:type="dxa"/>
            <w:vAlign w:val="center"/>
          </w:tcPr>
          <w:p w14:paraId="6EAFE107" w14:textId="7D20B877"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Top10_Name_8</w:t>
            </w:r>
            <w:r w:rsidRPr="00CF31C5">
              <w:rPr>
                <w:rFonts w:cs="Times New Roman"/>
                <w:color w:val="000000"/>
                <w:highlight w:val="yellow"/>
              </w:rPr>
              <w:t>}}</w:t>
            </w:r>
          </w:p>
        </w:tc>
        <w:tc>
          <w:tcPr>
            <w:tcW w:w="5728" w:type="dxa"/>
            <w:vAlign w:val="center"/>
          </w:tcPr>
          <w:p w14:paraId="6C58C985" w14:textId="34A2EDAA"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Top10_name_of_database_8</w:t>
            </w:r>
            <w:r w:rsidRPr="00CF31C5">
              <w:rPr>
                <w:rFonts w:cs="Times New Roman"/>
                <w:color w:val="000000"/>
                <w:highlight w:val="yellow"/>
              </w:rPr>
              <w:t>}}</w:t>
            </w:r>
          </w:p>
        </w:tc>
        <w:tc>
          <w:tcPr>
            <w:tcW w:w="1476" w:type="dxa"/>
            <w:vAlign w:val="center"/>
          </w:tcPr>
          <w:p w14:paraId="2537D673" w14:textId="13EBAD6F"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Top10_Damage_Assessment_8</w:t>
            </w:r>
            <w:r w:rsidRPr="00CF31C5">
              <w:rPr>
                <w:rFonts w:cs="Times New Roman"/>
                <w:color w:val="000000"/>
                <w:highlight w:val="yellow"/>
              </w:rPr>
              <w:t>}}</w:t>
            </w:r>
          </w:p>
        </w:tc>
        <w:tc>
          <w:tcPr>
            <w:tcW w:w="1011" w:type="dxa"/>
            <w:vAlign w:val="center"/>
          </w:tcPr>
          <w:p w14:paraId="6A2AB93D" w14:textId="090C53EB"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Top10_percentage_8</w:t>
            </w:r>
            <w:r w:rsidRPr="00CF31C5">
              <w:rPr>
                <w:rFonts w:cs="Times New Roman"/>
                <w:color w:val="000000"/>
                <w:highlight w:val="yellow"/>
              </w:rPr>
              <w:t>}}</w:t>
            </w:r>
          </w:p>
        </w:tc>
      </w:tr>
      <w:tr w:rsidR="00C043D1" w:rsidRPr="00A20E78" w14:paraId="727FDC74" w14:textId="77777777" w:rsidTr="00B74FF2">
        <w:tc>
          <w:tcPr>
            <w:tcW w:w="2296" w:type="dxa"/>
            <w:vAlign w:val="center"/>
          </w:tcPr>
          <w:p w14:paraId="27C0C06B" w14:textId="3AB572F3"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Top10_Name_9</w:t>
            </w:r>
            <w:r w:rsidRPr="00CF31C5">
              <w:rPr>
                <w:rFonts w:cs="Times New Roman"/>
                <w:color w:val="000000"/>
                <w:highlight w:val="yellow"/>
              </w:rPr>
              <w:t>}}</w:t>
            </w:r>
          </w:p>
        </w:tc>
        <w:tc>
          <w:tcPr>
            <w:tcW w:w="5728" w:type="dxa"/>
            <w:vAlign w:val="center"/>
          </w:tcPr>
          <w:p w14:paraId="28A28650" w14:textId="690E36CA"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Top10_name_of_database_9</w:t>
            </w:r>
            <w:r w:rsidRPr="00CF31C5">
              <w:rPr>
                <w:rFonts w:cs="Times New Roman"/>
                <w:color w:val="000000"/>
                <w:highlight w:val="yellow"/>
              </w:rPr>
              <w:t>}}</w:t>
            </w:r>
          </w:p>
        </w:tc>
        <w:tc>
          <w:tcPr>
            <w:tcW w:w="1476" w:type="dxa"/>
            <w:vAlign w:val="center"/>
          </w:tcPr>
          <w:p w14:paraId="7E0782CD" w14:textId="29734AED"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Top10_Damage_Assessment_9</w:t>
            </w:r>
            <w:r w:rsidRPr="00CF31C5">
              <w:rPr>
                <w:rFonts w:cs="Times New Roman"/>
                <w:color w:val="000000"/>
                <w:highlight w:val="yellow"/>
              </w:rPr>
              <w:t>}}</w:t>
            </w:r>
          </w:p>
        </w:tc>
        <w:tc>
          <w:tcPr>
            <w:tcW w:w="1011" w:type="dxa"/>
            <w:vAlign w:val="center"/>
          </w:tcPr>
          <w:p w14:paraId="0131E737" w14:textId="0576115E"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Top10_percentage_9</w:t>
            </w:r>
            <w:r w:rsidRPr="00CF31C5">
              <w:rPr>
                <w:rFonts w:cs="Times New Roman"/>
                <w:color w:val="000000"/>
                <w:highlight w:val="yellow"/>
              </w:rPr>
              <w:t>}}</w:t>
            </w:r>
          </w:p>
        </w:tc>
      </w:tr>
      <w:tr w:rsidR="00C043D1" w:rsidRPr="00A20E78" w14:paraId="4C0F388C" w14:textId="77777777" w:rsidTr="00B74FF2">
        <w:tc>
          <w:tcPr>
            <w:tcW w:w="2296" w:type="dxa"/>
            <w:vAlign w:val="center"/>
          </w:tcPr>
          <w:p w14:paraId="2E39462E" w14:textId="11C5207D"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Top10_Name_10</w:t>
            </w:r>
            <w:r w:rsidRPr="00CF31C5">
              <w:rPr>
                <w:rFonts w:cs="Times New Roman"/>
                <w:color w:val="000000"/>
                <w:highlight w:val="yellow"/>
              </w:rPr>
              <w:t>}}</w:t>
            </w:r>
          </w:p>
        </w:tc>
        <w:tc>
          <w:tcPr>
            <w:tcW w:w="5728" w:type="dxa"/>
            <w:vAlign w:val="center"/>
          </w:tcPr>
          <w:p w14:paraId="66461146" w14:textId="7DC99B52"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Top10_name_of_database_10</w:t>
            </w:r>
            <w:r w:rsidRPr="00CF31C5">
              <w:rPr>
                <w:rFonts w:cs="Times New Roman"/>
                <w:color w:val="000000"/>
                <w:highlight w:val="yellow"/>
              </w:rPr>
              <w:t>}}</w:t>
            </w:r>
          </w:p>
        </w:tc>
        <w:tc>
          <w:tcPr>
            <w:tcW w:w="1476" w:type="dxa"/>
            <w:vAlign w:val="center"/>
          </w:tcPr>
          <w:p w14:paraId="29119DF9" w14:textId="74149877"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Top10_Damage_Assessment_10</w:t>
            </w:r>
            <w:r w:rsidRPr="00CF31C5">
              <w:rPr>
                <w:rFonts w:cs="Times New Roman"/>
                <w:color w:val="000000"/>
                <w:highlight w:val="yellow"/>
              </w:rPr>
              <w:t>}}</w:t>
            </w:r>
          </w:p>
        </w:tc>
        <w:tc>
          <w:tcPr>
            <w:tcW w:w="1011" w:type="dxa"/>
            <w:vAlign w:val="center"/>
          </w:tcPr>
          <w:p w14:paraId="23E61062" w14:textId="48A2D509"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Top10_percentage_10</w:t>
            </w:r>
            <w:r w:rsidRPr="00CF31C5">
              <w:rPr>
                <w:rFonts w:cs="Times New Roman"/>
                <w:color w:val="000000"/>
                <w:highlight w:val="yellow"/>
              </w:rPr>
              <w:t>}}</w:t>
            </w:r>
          </w:p>
        </w:tc>
      </w:tr>
      <w:tr w:rsidR="00C043D1" w:rsidRPr="00A20E78" w14:paraId="3E3ED679" w14:textId="77777777" w:rsidTr="00B74FF2">
        <w:tc>
          <w:tcPr>
            <w:tcW w:w="2296" w:type="dxa"/>
            <w:vAlign w:val="center"/>
          </w:tcPr>
          <w:p w14:paraId="7EF92E7E" w14:textId="77777777" w:rsidR="00C043D1" w:rsidRPr="00A20E78" w:rsidRDefault="00C043D1" w:rsidP="00B74FF2">
            <w:pPr>
              <w:spacing w:line="20" w:lineRule="atLeast"/>
              <w:rPr>
                <w:rFonts w:cs="Times New Roman"/>
                <w:szCs w:val="24"/>
              </w:rPr>
            </w:pPr>
            <w:r w:rsidRPr="00A20E78">
              <w:rPr>
                <w:rFonts w:cs="Times New Roman"/>
                <w:color w:val="000000"/>
                <w:szCs w:val="24"/>
              </w:rPr>
              <w:t>剩餘製程</w:t>
            </w:r>
          </w:p>
        </w:tc>
        <w:tc>
          <w:tcPr>
            <w:tcW w:w="5728" w:type="dxa"/>
            <w:vAlign w:val="center"/>
          </w:tcPr>
          <w:p w14:paraId="38799D99" w14:textId="77777777" w:rsidR="00C043D1" w:rsidRPr="00A20E78" w:rsidRDefault="00C043D1" w:rsidP="00B74FF2">
            <w:pPr>
              <w:spacing w:line="20" w:lineRule="atLeast"/>
              <w:jc w:val="both"/>
              <w:rPr>
                <w:rFonts w:cs="Times New Roman"/>
                <w:szCs w:val="24"/>
              </w:rPr>
            </w:pPr>
            <w:r w:rsidRPr="00A20E78">
              <w:rPr>
                <w:rFonts w:cs="Times New Roman"/>
                <w:color w:val="000000"/>
                <w:szCs w:val="24"/>
              </w:rPr>
              <w:t>原料、製程、運輸的剩餘製程</w:t>
            </w:r>
          </w:p>
        </w:tc>
        <w:tc>
          <w:tcPr>
            <w:tcW w:w="1476" w:type="dxa"/>
            <w:vAlign w:val="center"/>
          </w:tcPr>
          <w:p w14:paraId="2C9FB9F2" w14:textId="3458EE2F" w:rsidR="00C043D1" w:rsidRPr="00CF31C5" w:rsidRDefault="001E29FA" w:rsidP="00B74FF2">
            <w:pPr>
              <w:rPr>
                <w:rFonts w:cs="Times New Roman"/>
                <w:color w:val="000000"/>
                <w:highlight w:val="yellow"/>
              </w:rPr>
            </w:pPr>
            <w:r w:rsidRPr="00CF31C5">
              <w:rPr>
                <w:rFonts w:cs="Times New Roman"/>
                <w:color w:val="000000"/>
                <w:highlight w:val="yellow"/>
              </w:rPr>
              <w:t>{{</w:t>
            </w:r>
            <w:r w:rsidR="00C043D1" w:rsidRPr="00CF31C5">
              <w:rPr>
                <w:rFonts w:cs="Times New Roman"/>
                <w:color w:val="000000"/>
                <w:highlight w:val="yellow"/>
              </w:rPr>
              <w:t>Remaining_processes_3</w:t>
            </w:r>
            <w:r w:rsidRPr="00CF31C5">
              <w:rPr>
                <w:rFonts w:cs="Times New Roman"/>
                <w:color w:val="000000"/>
                <w:highlight w:val="yellow"/>
              </w:rPr>
              <w:t>}}</w:t>
            </w:r>
          </w:p>
        </w:tc>
        <w:tc>
          <w:tcPr>
            <w:tcW w:w="1011" w:type="dxa"/>
            <w:vAlign w:val="bottom"/>
          </w:tcPr>
          <w:p w14:paraId="06AD37B5" w14:textId="347DA636" w:rsidR="00C043D1" w:rsidRPr="00CF31C5" w:rsidRDefault="001E29FA" w:rsidP="00B74FF2">
            <w:pPr>
              <w:rPr>
                <w:rFonts w:cs="Times New Roman"/>
                <w:color w:val="000000"/>
                <w:highlight w:val="yellow"/>
              </w:rPr>
            </w:pPr>
            <w:r w:rsidRPr="00CF31C5">
              <w:rPr>
                <w:rFonts w:cs="Times New Roman"/>
                <w:color w:val="000000"/>
                <w:highlight w:val="yellow"/>
              </w:rPr>
              <w:t>{{</w:t>
            </w:r>
            <w:r w:rsidR="00C043D1" w:rsidRPr="00CF31C5">
              <w:rPr>
                <w:rFonts w:cs="Times New Roman"/>
                <w:color w:val="000000"/>
                <w:highlight w:val="yellow"/>
              </w:rPr>
              <w:t>Remaining_percentage_</w:t>
            </w:r>
            <w:r w:rsidR="00C043D1" w:rsidRPr="00CF31C5">
              <w:rPr>
                <w:rFonts w:cs="Times New Roman"/>
                <w:color w:val="000000"/>
                <w:sz w:val="22"/>
                <w:highlight w:val="yellow"/>
              </w:rPr>
              <w:t>3</w:t>
            </w:r>
            <w:r w:rsidRPr="00CF31C5">
              <w:rPr>
                <w:rFonts w:cs="Times New Roman"/>
                <w:color w:val="000000"/>
                <w:sz w:val="22"/>
                <w:highlight w:val="yellow"/>
              </w:rPr>
              <w:t>}}</w:t>
            </w:r>
          </w:p>
        </w:tc>
      </w:tr>
    </w:tbl>
    <w:p w14:paraId="1950DA63" w14:textId="77777777" w:rsidR="00EA72E3" w:rsidRPr="00A20E78" w:rsidRDefault="00EA72E3" w:rsidP="00EA72E3">
      <w:pPr>
        <w:jc w:val="center"/>
        <w:rPr>
          <w:rFonts w:cs="Times New Roman"/>
          <w:szCs w:val="24"/>
        </w:rPr>
      </w:pPr>
      <w:bookmarkStart w:id="132" w:name="_Toc146801773"/>
      <w:r w:rsidRPr="00A20E78">
        <w:rPr>
          <w:rFonts w:cs="Times New Roman"/>
          <w:szCs w:val="24"/>
        </w:rPr>
        <w:t>表</w:t>
      </w:r>
      <w:r w:rsidRPr="00A20E78">
        <w:rPr>
          <w:rFonts w:cs="Times New Roman"/>
          <w:szCs w:val="24"/>
        </w:rPr>
        <w:t xml:space="preserve"> 5</w:t>
      </w:r>
      <w:r w:rsidRPr="00A20E78">
        <w:rPr>
          <w:rFonts w:cs="Times New Roman"/>
          <w:szCs w:val="24"/>
        </w:rPr>
        <w:t>、碳足跡評估總表</w:t>
      </w:r>
      <w:bookmarkEnd w:id="132"/>
    </w:p>
    <w:p w14:paraId="4DD6C4CE" w14:textId="0454FA92" w:rsidR="00D82360" w:rsidRDefault="00D82360">
      <w:pPr>
        <w:widowControl/>
        <w:rPr>
          <w:rFonts w:cs="Times New Roman"/>
          <w:szCs w:val="24"/>
        </w:rPr>
      </w:pPr>
      <w:r>
        <w:rPr>
          <w:rFonts w:cs="Times New Roman"/>
          <w:szCs w:val="24"/>
        </w:rPr>
        <w:br w:type="page"/>
      </w:r>
    </w:p>
    <w:p w14:paraId="4B1D676A" w14:textId="77777777" w:rsidR="00EA72E3" w:rsidRPr="00A20E78" w:rsidRDefault="00EA72E3" w:rsidP="00EA72E3">
      <w:pPr>
        <w:rPr>
          <w:rFonts w:cs="Times New Roman"/>
          <w:szCs w:val="24"/>
        </w:rPr>
      </w:pPr>
    </w:p>
    <w:p w14:paraId="4348FF8F" w14:textId="4FA68831" w:rsidR="00EA72E3" w:rsidRDefault="00A7233E" w:rsidP="00EA72E3">
      <w:pPr>
        <w:jc w:val="center"/>
        <w:rPr>
          <w:rFonts w:cs="Times New Roman"/>
        </w:rPr>
      </w:pPr>
      <w:r>
        <w:rPr>
          <w:rFonts w:cs="Times New Roman" w:hint="eastAsia"/>
        </w:rPr>
        <w:t>{{</w:t>
      </w:r>
      <w:r w:rsidR="00F70C8B">
        <w:rPr>
          <w:rFonts w:cs="Times New Roman" w:hint="eastAsia"/>
          <w:highlight w:val="yellow"/>
        </w:rPr>
        <w:t>Ch</w:t>
      </w:r>
      <w:r w:rsidR="00F70C8B">
        <w:rPr>
          <w:rFonts w:cs="Times New Roman"/>
          <w:highlight w:val="yellow"/>
        </w:rPr>
        <w:t>art</w:t>
      </w:r>
      <w:r w:rsidR="00EA72E3" w:rsidRPr="00A20E78">
        <w:rPr>
          <w:rFonts w:cs="Times New Roman"/>
        </w:rPr>
        <w:t>_8</w:t>
      </w:r>
      <w:r>
        <w:rPr>
          <w:rFonts w:cs="Times New Roman" w:hint="eastAsia"/>
        </w:rPr>
        <w:t>}}</w:t>
      </w:r>
    </w:p>
    <w:p w14:paraId="6E232E2E" w14:textId="5234FE9C" w:rsidR="009F5852" w:rsidRPr="00A20E78" w:rsidRDefault="009F5852" w:rsidP="009F5852">
      <w:pPr>
        <w:jc w:val="center"/>
        <w:rPr>
          <w:rFonts w:cs="Times New Roman"/>
          <w:sz w:val="26"/>
          <w:szCs w:val="26"/>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10</w:t>
      </w:r>
      <w:r>
        <w:fldChar w:fldCharType="end"/>
      </w:r>
      <w:r w:rsidRPr="00A20E78">
        <w:rPr>
          <w:rFonts w:cs="Times New Roman"/>
          <w:sz w:val="26"/>
          <w:szCs w:val="26"/>
        </w:rPr>
        <w:t>、電力之溫室氣體排放量</w:t>
      </w:r>
    </w:p>
    <w:p w14:paraId="04355628" w14:textId="77777777" w:rsidR="00EA72E3" w:rsidRPr="00A20E78" w:rsidRDefault="00EA72E3" w:rsidP="00EA72E3">
      <w:pPr>
        <w:jc w:val="center"/>
        <w:rPr>
          <w:rFonts w:cs="Times New Roman"/>
          <w:sz w:val="26"/>
          <w:szCs w:val="26"/>
        </w:rPr>
      </w:pPr>
    </w:p>
    <w:p w14:paraId="0D36F614" w14:textId="33A6165C" w:rsidR="00EA72E3" w:rsidRDefault="00A7233E" w:rsidP="00EA72E3">
      <w:pPr>
        <w:jc w:val="center"/>
        <w:rPr>
          <w:rFonts w:cs="Times New Roman"/>
        </w:rPr>
      </w:pPr>
      <w:r>
        <w:rPr>
          <w:rFonts w:cs="Times New Roman" w:hint="eastAsia"/>
        </w:rPr>
        <w:t>{{</w:t>
      </w:r>
      <w:r w:rsidR="00F70C8B">
        <w:rPr>
          <w:rFonts w:cs="Times New Roman" w:hint="eastAsia"/>
          <w:highlight w:val="yellow"/>
        </w:rPr>
        <w:t>Ch</w:t>
      </w:r>
      <w:r w:rsidR="00F70C8B">
        <w:rPr>
          <w:rFonts w:cs="Times New Roman"/>
          <w:highlight w:val="yellow"/>
        </w:rPr>
        <w:t>art</w:t>
      </w:r>
      <w:r w:rsidR="00EA72E3" w:rsidRPr="00A20E78">
        <w:rPr>
          <w:rFonts w:cs="Times New Roman"/>
        </w:rPr>
        <w:t>_9</w:t>
      </w:r>
      <w:r>
        <w:rPr>
          <w:rFonts w:cs="Times New Roman" w:hint="eastAsia"/>
        </w:rPr>
        <w:t>}}</w:t>
      </w:r>
    </w:p>
    <w:p w14:paraId="108B23ED" w14:textId="1F4CED2A" w:rsidR="00EA72E3" w:rsidRPr="009F5852" w:rsidRDefault="009F5852" w:rsidP="009F5852">
      <w:pPr>
        <w:pStyle w:val="af0"/>
        <w:rPr>
          <w:rFonts w:cs="Times New Roman"/>
          <w:sz w:val="24"/>
          <w:szCs w:val="24"/>
        </w:rPr>
      </w:pPr>
      <w:r w:rsidRPr="009F5852">
        <w:rPr>
          <w:rFonts w:hint="eastAsia"/>
          <w:sz w:val="24"/>
          <w:szCs w:val="24"/>
        </w:rPr>
        <w:t>圖</w:t>
      </w:r>
      <w:r w:rsidRPr="009F5852">
        <w:rPr>
          <w:rFonts w:hint="eastAsia"/>
          <w:sz w:val="24"/>
          <w:szCs w:val="24"/>
        </w:rPr>
        <w:t xml:space="preserve"> </w:t>
      </w:r>
      <w:r w:rsidRPr="009F5852">
        <w:rPr>
          <w:sz w:val="24"/>
          <w:szCs w:val="24"/>
        </w:rPr>
        <w:fldChar w:fldCharType="begin"/>
      </w:r>
      <w:r w:rsidRPr="009F5852">
        <w:rPr>
          <w:sz w:val="24"/>
          <w:szCs w:val="24"/>
        </w:rPr>
        <w:instrText xml:space="preserve"> </w:instrText>
      </w:r>
      <w:r w:rsidRPr="009F5852">
        <w:rPr>
          <w:rFonts w:hint="eastAsia"/>
          <w:sz w:val="24"/>
          <w:szCs w:val="24"/>
        </w:rPr>
        <w:instrText xml:space="preserve">SEQ </w:instrText>
      </w:r>
      <w:r w:rsidRPr="009F5852">
        <w:rPr>
          <w:rFonts w:hint="eastAsia"/>
          <w:sz w:val="24"/>
          <w:szCs w:val="24"/>
        </w:rPr>
        <w:instrText>圖</w:instrText>
      </w:r>
      <w:r w:rsidRPr="009F5852">
        <w:rPr>
          <w:rFonts w:hint="eastAsia"/>
          <w:sz w:val="24"/>
          <w:szCs w:val="24"/>
        </w:rPr>
        <w:instrText xml:space="preserve"> \* ARABIC</w:instrText>
      </w:r>
      <w:r w:rsidRPr="009F5852">
        <w:rPr>
          <w:sz w:val="24"/>
          <w:szCs w:val="24"/>
        </w:rPr>
        <w:instrText xml:space="preserve"> </w:instrText>
      </w:r>
      <w:r w:rsidRPr="009F5852">
        <w:rPr>
          <w:sz w:val="24"/>
          <w:szCs w:val="24"/>
        </w:rPr>
        <w:fldChar w:fldCharType="separate"/>
      </w:r>
      <w:r w:rsidRPr="009F5852">
        <w:rPr>
          <w:noProof/>
          <w:sz w:val="24"/>
          <w:szCs w:val="24"/>
        </w:rPr>
        <w:t>11</w:t>
      </w:r>
      <w:r w:rsidRPr="009F5852">
        <w:rPr>
          <w:sz w:val="24"/>
          <w:szCs w:val="24"/>
        </w:rPr>
        <w:fldChar w:fldCharType="end"/>
      </w:r>
      <w:r w:rsidRPr="009F5852">
        <w:rPr>
          <w:rFonts w:cs="Times New Roman"/>
          <w:sz w:val="24"/>
          <w:szCs w:val="24"/>
        </w:rPr>
        <w:t>、飛機運輸產生的溫室氣體排放量</w:t>
      </w:r>
    </w:p>
    <w:tbl>
      <w:tblPr>
        <w:tblStyle w:val="aa"/>
        <w:tblpPr w:leftFromText="180" w:rightFromText="180" w:vertAnchor="text" w:horzAnchor="margin" w:tblpXSpec="center" w:tblpY="140"/>
        <w:tblW w:w="0" w:type="auto"/>
        <w:tblLook w:val="04A0" w:firstRow="1" w:lastRow="0" w:firstColumn="1" w:lastColumn="0" w:noHBand="0" w:noVBand="1"/>
      </w:tblPr>
      <w:tblGrid>
        <w:gridCol w:w="1816"/>
        <w:gridCol w:w="2876"/>
        <w:gridCol w:w="3109"/>
        <w:gridCol w:w="2655"/>
      </w:tblGrid>
      <w:tr w:rsidR="00E2212F" w:rsidRPr="003F2728" w14:paraId="484845D9" w14:textId="77777777" w:rsidTr="00A014A4">
        <w:trPr>
          <w:trHeight w:val="20"/>
        </w:trPr>
        <w:tc>
          <w:tcPr>
            <w:tcW w:w="1817" w:type="dxa"/>
            <w:vAlign w:val="center"/>
          </w:tcPr>
          <w:p w14:paraId="7FA07490" w14:textId="77777777" w:rsidR="00E2212F" w:rsidRPr="003F2728" w:rsidRDefault="00E2212F" w:rsidP="00A014A4">
            <w:pPr>
              <w:widowControl/>
              <w:spacing w:line="20" w:lineRule="atLeast"/>
              <w:jc w:val="center"/>
              <w:rPr>
                <w:rFonts w:cs="Times New Roman"/>
                <w:color w:val="FF0000"/>
                <w:szCs w:val="24"/>
              </w:rPr>
            </w:pPr>
            <w:r w:rsidRPr="003F2728">
              <w:rPr>
                <w:rFonts w:cs="Times New Roman"/>
                <w:szCs w:val="24"/>
              </w:rPr>
              <w:t>項目</w:t>
            </w:r>
          </w:p>
        </w:tc>
        <w:tc>
          <w:tcPr>
            <w:tcW w:w="6258" w:type="dxa"/>
            <w:vAlign w:val="center"/>
          </w:tcPr>
          <w:p w14:paraId="49A4A542" w14:textId="77777777" w:rsidR="00E2212F" w:rsidRPr="003F2728" w:rsidRDefault="00E2212F" w:rsidP="00A014A4">
            <w:pPr>
              <w:widowControl/>
              <w:spacing w:line="20" w:lineRule="atLeast"/>
              <w:jc w:val="center"/>
              <w:rPr>
                <w:rFonts w:cs="Times New Roman"/>
                <w:szCs w:val="24"/>
              </w:rPr>
            </w:pPr>
            <w:r w:rsidRPr="003F2728">
              <w:rPr>
                <w:rFonts w:cs="Times New Roman"/>
                <w:szCs w:val="24"/>
              </w:rPr>
              <w:t>項目描述</w:t>
            </w:r>
          </w:p>
        </w:tc>
        <w:tc>
          <w:tcPr>
            <w:tcW w:w="1276" w:type="dxa"/>
            <w:vAlign w:val="center"/>
          </w:tcPr>
          <w:p w14:paraId="4C64B303" w14:textId="77777777" w:rsidR="00E2212F" w:rsidRPr="003F2728" w:rsidRDefault="00E2212F" w:rsidP="00A014A4">
            <w:pPr>
              <w:widowControl/>
              <w:spacing w:line="20" w:lineRule="atLeast"/>
              <w:jc w:val="both"/>
              <w:rPr>
                <w:rFonts w:cs="Times New Roman"/>
                <w:szCs w:val="24"/>
              </w:rPr>
            </w:pPr>
            <w:r w:rsidRPr="003F2728">
              <w:rPr>
                <w:rFonts w:cs="Times New Roman"/>
                <w:szCs w:val="24"/>
              </w:rPr>
              <w:t>排放量</w:t>
            </w:r>
            <w:r w:rsidRPr="003F2728">
              <w:rPr>
                <w:rFonts w:cs="Times New Roman"/>
                <w:szCs w:val="24"/>
              </w:rPr>
              <w:br/>
              <w:t>(kg CO</w:t>
            </w:r>
            <w:r w:rsidRPr="003F2728">
              <w:rPr>
                <w:rFonts w:cs="Times New Roman"/>
                <w:szCs w:val="24"/>
                <w:vertAlign w:val="subscript"/>
              </w:rPr>
              <w:t>2</w:t>
            </w:r>
            <w:r w:rsidRPr="003F2728">
              <w:rPr>
                <w:rFonts w:cs="Times New Roman"/>
                <w:szCs w:val="24"/>
              </w:rPr>
              <w:t>e)</w:t>
            </w:r>
          </w:p>
        </w:tc>
        <w:tc>
          <w:tcPr>
            <w:tcW w:w="1105" w:type="dxa"/>
            <w:vAlign w:val="center"/>
          </w:tcPr>
          <w:p w14:paraId="4E34525B" w14:textId="77777777" w:rsidR="00E2212F" w:rsidRPr="003F2728" w:rsidRDefault="00E2212F" w:rsidP="00A014A4">
            <w:pPr>
              <w:widowControl/>
              <w:spacing w:line="20" w:lineRule="atLeast"/>
              <w:jc w:val="both"/>
              <w:rPr>
                <w:rFonts w:cs="Times New Roman"/>
                <w:szCs w:val="24"/>
              </w:rPr>
            </w:pPr>
            <w:r w:rsidRPr="003F2728">
              <w:rPr>
                <w:rFonts w:cs="Times New Roman"/>
                <w:szCs w:val="24"/>
              </w:rPr>
              <w:t>百分比</w:t>
            </w:r>
          </w:p>
        </w:tc>
      </w:tr>
      <w:tr w:rsidR="00CD2318" w:rsidRPr="003F2728" w14:paraId="7D12D73E" w14:textId="77777777" w:rsidTr="0030117D">
        <w:tc>
          <w:tcPr>
            <w:tcW w:w="1817" w:type="dxa"/>
          </w:tcPr>
          <w:p w14:paraId="17AC790A" w14:textId="659EB30A" w:rsidR="00CD2318" w:rsidRPr="00CF31C5" w:rsidRDefault="00CD2318" w:rsidP="00CD2318">
            <w:pPr>
              <w:widowControl/>
              <w:spacing w:line="20" w:lineRule="atLeast"/>
              <w:rPr>
                <w:rFonts w:cs="Times New Roman"/>
                <w:color w:val="000000"/>
                <w:szCs w:val="24"/>
                <w:highlight w:val="yellow"/>
              </w:rPr>
            </w:pPr>
            <w:r w:rsidRPr="00CF31C5">
              <w:rPr>
                <w:highlight w:val="yellow"/>
              </w:rPr>
              <w:t>{{Air_Name_1}}</w:t>
            </w:r>
          </w:p>
        </w:tc>
        <w:tc>
          <w:tcPr>
            <w:tcW w:w="6258" w:type="dxa"/>
          </w:tcPr>
          <w:p w14:paraId="4EAC3AFD" w14:textId="134C7C9D" w:rsidR="00CD2318" w:rsidRPr="00CF31C5" w:rsidRDefault="00CD2318" w:rsidP="00CD2318">
            <w:pPr>
              <w:widowControl/>
              <w:jc w:val="both"/>
              <w:rPr>
                <w:rFonts w:eastAsia="新細明體"/>
                <w:color w:val="000000"/>
                <w:highlight w:val="yellow"/>
              </w:rPr>
            </w:pPr>
            <w:r w:rsidRPr="00CF31C5">
              <w:rPr>
                <w:highlight w:val="yellow"/>
              </w:rPr>
              <w:t>{{Air_name_of_database_1}}</w:t>
            </w:r>
          </w:p>
        </w:tc>
        <w:tc>
          <w:tcPr>
            <w:tcW w:w="1276" w:type="dxa"/>
          </w:tcPr>
          <w:p w14:paraId="405FEB41" w14:textId="79BB6A0D" w:rsidR="00CD2318" w:rsidRPr="00CF31C5" w:rsidRDefault="00CD2318" w:rsidP="00CD2318">
            <w:pPr>
              <w:widowControl/>
              <w:spacing w:line="20" w:lineRule="atLeast"/>
              <w:jc w:val="both"/>
              <w:rPr>
                <w:rFonts w:cs="Times New Roman"/>
                <w:color w:val="FF0000"/>
                <w:szCs w:val="24"/>
                <w:highlight w:val="yellow"/>
              </w:rPr>
            </w:pPr>
            <w:r w:rsidRPr="00CF31C5">
              <w:rPr>
                <w:highlight w:val="yellow"/>
              </w:rPr>
              <w:t>{{Air_Damage_Assessment_1}}</w:t>
            </w:r>
          </w:p>
        </w:tc>
        <w:tc>
          <w:tcPr>
            <w:tcW w:w="1105" w:type="dxa"/>
          </w:tcPr>
          <w:p w14:paraId="3AD0F34E" w14:textId="30A76630" w:rsidR="00CD2318" w:rsidRPr="00CF31C5" w:rsidRDefault="00CD2318" w:rsidP="00CD2318">
            <w:pPr>
              <w:widowControl/>
              <w:spacing w:line="20" w:lineRule="atLeast"/>
              <w:jc w:val="both"/>
              <w:rPr>
                <w:rFonts w:cs="Times New Roman"/>
                <w:color w:val="FF0000"/>
                <w:szCs w:val="24"/>
                <w:highlight w:val="yellow"/>
              </w:rPr>
            </w:pPr>
            <w:r w:rsidRPr="00CF31C5">
              <w:rPr>
                <w:highlight w:val="yellow"/>
              </w:rPr>
              <w:t>{{Air_percentage_1}}</w:t>
            </w:r>
          </w:p>
        </w:tc>
      </w:tr>
      <w:tr w:rsidR="00CD2318" w:rsidRPr="003F2728" w14:paraId="7EA22349" w14:textId="77777777" w:rsidTr="0030117D">
        <w:tc>
          <w:tcPr>
            <w:tcW w:w="1817" w:type="dxa"/>
          </w:tcPr>
          <w:p w14:paraId="56D8528B" w14:textId="4DD5B4F1" w:rsidR="00CD2318" w:rsidRPr="00CF31C5" w:rsidRDefault="00CD2318" w:rsidP="00CD2318">
            <w:pPr>
              <w:widowControl/>
              <w:spacing w:line="20" w:lineRule="atLeast"/>
              <w:rPr>
                <w:rFonts w:cs="Times New Roman"/>
                <w:color w:val="000000"/>
                <w:szCs w:val="24"/>
                <w:highlight w:val="yellow"/>
              </w:rPr>
            </w:pPr>
            <w:r w:rsidRPr="00CF31C5">
              <w:rPr>
                <w:highlight w:val="yellow"/>
              </w:rPr>
              <w:t>{{Air_Name_2}}</w:t>
            </w:r>
          </w:p>
        </w:tc>
        <w:tc>
          <w:tcPr>
            <w:tcW w:w="6258" w:type="dxa"/>
          </w:tcPr>
          <w:p w14:paraId="43E3836D" w14:textId="6D74D18F" w:rsidR="00CD2318" w:rsidRPr="00CF31C5" w:rsidRDefault="00CD2318" w:rsidP="00CD2318">
            <w:pPr>
              <w:widowControl/>
              <w:spacing w:line="20" w:lineRule="atLeast"/>
              <w:jc w:val="both"/>
              <w:rPr>
                <w:rFonts w:cs="Times New Roman"/>
                <w:szCs w:val="24"/>
                <w:highlight w:val="yellow"/>
              </w:rPr>
            </w:pPr>
            <w:r w:rsidRPr="00CF31C5">
              <w:rPr>
                <w:highlight w:val="yellow"/>
              </w:rPr>
              <w:t>{{Air_name_of_database_2}}</w:t>
            </w:r>
          </w:p>
        </w:tc>
        <w:tc>
          <w:tcPr>
            <w:tcW w:w="1276" w:type="dxa"/>
          </w:tcPr>
          <w:p w14:paraId="0A35B9C7" w14:textId="31525477" w:rsidR="00CD2318" w:rsidRPr="00CF31C5" w:rsidRDefault="00CD2318" w:rsidP="00CD2318">
            <w:pPr>
              <w:widowControl/>
              <w:spacing w:line="20" w:lineRule="atLeast"/>
              <w:jc w:val="both"/>
              <w:rPr>
                <w:rFonts w:cs="Times New Roman"/>
                <w:color w:val="FF0000"/>
                <w:szCs w:val="24"/>
                <w:highlight w:val="yellow"/>
              </w:rPr>
            </w:pPr>
            <w:r w:rsidRPr="00CF31C5">
              <w:rPr>
                <w:highlight w:val="yellow"/>
              </w:rPr>
              <w:t>{{Air_Damage_Assessment_2}}</w:t>
            </w:r>
          </w:p>
        </w:tc>
        <w:tc>
          <w:tcPr>
            <w:tcW w:w="1105" w:type="dxa"/>
          </w:tcPr>
          <w:p w14:paraId="4A24BE37" w14:textId="2E7E463E" w:rsidR="00CD2318" w:rsidRPr="00CF31C5" w:rsidRDefault="00CD2318" w:rsidP="00CD2318">
            <w:pPr>
              <w:widowControl/>
              <w:spacing w:line="20" w:lineRule="atLeast"/>
              <w:jc w:val="both"/>
              <w:rPr>
                <w:rFonts w:cs="Times New Roman"/>
                <w:color w:val="FF0000"/>
                <w:szCs w:val="24"/>
                <w:highlight w:val="yellow"/>
              </w:rPr>
            </w:pPr>
            <w:r w:rsidRPr="00CF31C5">
              <w:rPr>
                <w:highlight w:val="yellow"/>
              </w:rPr>
              <w:t>{{Air_percentage_2}}</w:t>
            </w:r>
          </w:p>
        </w:tc>
      </w:tr>
      <w:tr w:rsidR="00CD2318" w:rsidRPr="003F2728" w14:paraId="66892CCA" w14:textId="77777777" w:rsidTr="0030117D">
        <w:tc>
          <w:tcPr>
            <w:tcW w:w="1817" w:type="dxa"/>
          </w:tcPr>
          <w:p w14:paraId="2D30A986" w14:textId="2D17D093" w:rsidR="00CD2318" w:rsidRPr="00CF31C5" w:rsidRDefault="00CD2318" w:rsidP="00CD2318">
            <w:pPr>
              <w:widowControl/>
              <w:rPr>
                <w:rFonts w:eastAsia="新細明體" w:cs="Times New Roman"/>
                <w:color w:val="000000"/>
                <w:szCs w:val="24"/>
                <w:highlight w:val="yellow"/>
              </w:rPr>
            </w:pPr>
            <w:r w:rsidRPr="00CF31C5">
              <w:rPr>
                <w:highlight w:val="yellow"/>
              </w:rPr>
              <w:t>{{Air_Name_3}}</w:t>
            </w:r>
          </w:p>
        </w:tc>
        <w:tc>
          <w:tcPr>
            <w:tcW w:w="6258" w:type="dxa"/>
          </w:tcPr>
          <w:p w14:paraId="3EE432DA" w14:textId="4F5ED539" w:rsidR="00CD2318" w:rsidRPr="00CF31C5" w:rsidRDefault="00CD2318" w:rsidP="00CD2318">
            <w:pPr>
              <w:widowControl/>
              <w:spacing w:line="20" w:lineRule="atLeast"/>
              <w:jc w:val="both"/>
              <w:rPr>
                <w:rFonts w:cs="Times New Roman"/>
                <w:szCs w:val="24"/>
                <w:highlight w:val="yellow"/>
              </w:rPr>
            </w:pPr>
            <w:r w:rsidRPr="00CF31C5">
              <w:rPr>
                <w:highlight w:val="yellow"/>
              </w:rPr>
              <w:t>{{Air_name_of_database_3}}</w:t>
            </w:r>
          </w:p>
        </w:tc>
        <w:tc>
          <w:tcPr>
            <w:tcW w:w="1276" w:type="dxa"/>
          </w:tcPr>
          <w:p w14:paraId="537F9F60" w14:textId="5E55BEF4" w:rsidR="00CD2318" w:rsidRPr="00CF31C5" w:rsidRDefault="00CD2318" w:rsidP="00CD2318">
            <w:pPr>
              <w:widowControl/>
              <w:spacing w:line="20" w:lineRule="atLeast"/>
              <w:jc w:val="both"/>
              <w:rPr>
                <w:rFonts w:cs="Times New Roman"/>
                <w:color w:val="FF0000"/>
                <w:szCs w:val="24"/>
                <w:highlight w:val="yellow"/>
              </w:rPr>
            </w:pPr>
            <w:r w:rsidRPr="00CF31C5">
              <w:rPr>
                <w:highlight w:val="yellow"/>
              </w:rPr>
              <w:t>{{Air_Damage_Assessment_3}}</w:t>
            </w:r>
          </w:p>
        </w:tc>
        <w:tc>
          <w:tcPr>
            <w:tcW w:w="1105" w:type="dxa"/>
          </w:tcPr>
          <w:p w14:paraId="6211F8F8" w14:textId="7361051A" w:rsidR="00CD2318" w:rsidRPr="00CF31C5" w:rsidRDefault="00CD2318" w:rsidP="00CD2318">
            <w:pPr>
              <w:widowControl/>
              <w:spacing w:line="20" w:lineRule="atLeast"/>
              <w:jc w:val="both"/>
              <w:rPr>
                <w:rFonts w:cs="Times New Roman"/>
                <w:color w:val="FF0000"/>
                <w:szCs w:val="24"/>
                <w:highlight w:val="yellow"/>
              </w:rPr>
            </w:pPr>
            <w:r w:rsidRPr="00CF31C5">
              <w:rPr>
                <w:highlight w:val="yellow"/>
              </w:rPr>
              <w:t>{{Air_percentage_3}}</w:t>
            </w:r>
          </w:p>
        </w:tc>
      </w:tr>
      <w:tr w:rsidR="00CD2318" w:rsidRPr="003F2728" w14:paraId="48240316" w14:textId="77777777" w:rsidTr="0030117D">
        <w:tc>
          <w:tcPr>
            <w:tcW w:w="1817" w:type="dxa"/>
          </w:tcPr>
          <w:p w14:paraId="37883466" w14:textId="6316C7A4" w:rsidR="00CD2318" w:rsidRPr="00CF31C5" w:rsidRDefault="00CD2318" w:rsidP="00CD2318">
            <w:pPr>
              <w:widowControl/>
              <w:rPr>
                <w:color w:val="000000"/>
                <w:highlight w:val="yellow"/>
              </w:rPr>
            </w:pPr>
            <w:r w:rsidRPr="00CF31C5">
              <w:rPr>
                <w:highlight w:val="yellow"/>
              </w:rPr>
              <w:t>{{Air_Name_4}}</w:t>
            </w:r>
          </w:p>
        </w:tc>
        <w:tc>
          <w:tcPr>
            <w:tcW w:w="6258" w:type="dxa"/>
          </w:tcPr>
          <w:p w14:paraId="7F4EFFEC" w14:textId="206B079C" w:rsidR="00CD2318" w:rsidRPr="00CF31C5" w:rsidRDefault="00CD2318" w:rsidP="00CD2318">
            <w:pPr>
              <w:widowControl/>
              <w:spacing w:line="20" w:lineRule="atLeast"/>
              <w:jc w:val="both"/>
              <w:rPr>
                <w:highlight w:val="yellow"/>
              </w:rPr>
            </w:pPr>
            <w:r w:rsidRPr="00CF31C5">
              <w:rPr>
                <w:highlight w:val="yellow"/>
              </w:rPr>
              <w:t>{{Air_name_of_database_4}}</w:t>
            </w:r>
          </w:p>
        </w:tc>
        <w:tc>
          <w:tcPr>
            <w:tcW w:w="1276" w:type="dxa"/>
          </w:tcPr>
          <w:p w14:paraId="14BCFCE5" w14:textId="053C30C1" w:rsidR="00CD2318" w:rsidRPr="00CF31C5" w:rsidRDefault="00CD2318" w:rsidP="00CD2318">
            <w:pPr>
              <w:widowControl/>
              <w:spacing w:line="20" w:lineRule="atLeast"/>
              <w:jc w:val="both"/>
              <w:rPr>
                <w:color w:val="FF0000"/>
                <w:highlight w:val="yellow"/>
              </w:rPr>
            </w:pPr>
            <w:r w:rsidRPr="00CF31C5">
              <w:rPr>
                <w:highlight w:val="yellow"/>
              </w:rPr>
              <w:t>{{Air_Damage_Assessment_4}}</w:t>
            </w:r>
          </w:p>
        </w:tc>
        <w:tc>
          <w:tcPr>
            <w:tcW w:w="1105" w:type="dxa"/>
          </w:tcPr>
          <w:p w14:paraId="313E8FEB" w14:textId="0237A969" w:rsidR="00CD2318" w:rsidRPr="00CF31C5" w:rsidRDefault="00CD2318" w:rsidP="00CD2318">
            <w:pPr>
              <w:widowControl/>
              <w:spacing w:line="20" w:lineRule="atLeast"/>
              <w:jc w:val="both"/>
              <w:rPr>
                <w:color w:val="FF0000"/>
                <w:highlight w:val="yellow"/>
              </w:rPr>
            </w:pPr>
            <w:r w:rsidRPr="00CF31C5">
              <w:rPr>
                <w:highlight w:val="yellow"/>
              </w:rPr>
              <w:t>{{Air_percentage_4}}</w:t>
            </w:r>
          </w:p>
        </w:tc>
      </w:tr>
      <w:tr w:rsidR="00CD2318" w:rsidRPr="003F2728" w14:paraId="6E819766" w14:textId="77777777" w:rsidTr="0030117D">
        <w:tc>
          <w:tcPr>
            <w:tcW w:w="1817" w:type="dxa"/>
          </w:tcPr>
          <w:p w14:paraId="28973F3B" w14:textId="1AA21B79" w:rsidR="00CD2318" w:rsidRPr="00CF31C5" w:rsidRDefault="00CD2318" w:rsidP="00CD2318">
            <w:pPr>
              <w:widowControl/>
              <w:rPr>
                <w:color w:val="000000"/>
                <w:highlight w:val="yellow"/>
              </w:rPr>
            </w:pPr>
            <w:r w:rsidRPr="00CF31C5">
              <w:rPr>
                <w:highlight w:val="yellow"/>
              </w:rPr>
              <w:t>{{Air_Name_5}}</w:t>
            </w:r>
          </w:p>
        </w:tc>
        <w:tc>
          <w:tcPr>
            <w:tcW w:w="6258" w:type="dxa"/>
          </w:tcPr>
          <w:p w14:paraId="4D6184E9" w14:textId="4510E8E7" w:rsidR="00CD2318" w:rsidRPr="00CF31C5" w:rsidRDefault="00CD2318" w:rsidP="00CD2318">
            <w:pPr>
              <w:widowControl/>
              <w:spacing w:line="20" w:lineRule="atLeast"/>
              <w:jc w:val="both"/>
              <w:rPr>
                <w:highlight w:val="yellow"/>
              </w:rPr>
            </w:pPr>
            <w:r w:rsidRPr="00CF31C5">
              <w:rPr>
                <w:highlight w:val="yellow"/>
              </w:rPr>
              <w:t>{{Air_name_of_database_5}}</w:t>
            </w:r>
          </w:p>
        </w:tc>
        <w:tc>
          <w:tcPr>
            <w:tcW w:w="1276" w:type="dxa"/>
          </w:tcPr>
          <w:p w14:paraId="3134CD9D" w14:textId="5321F859" w:rsidR="00CD2318" w:rsidRPr="00CF31C5" w:rsidRDefault="00CD2318" w:rsidP="00CD2318">
            <w:pPr>
              <w:widowControl/>
              <w:spacing w:line="20" w:lineRule="atLeast"/>
              <w:jc w:val="both"/>
              <w:rPr>
                <w:color w:val="FF0000"/>
                <w:highlight w:val="yellow"/>
              </w:rPr>
            </w:pPr>
            <w:r w:rsidRPr="00CF31C5">
              <w:rPr>
                <w:highlight w:val="yellow"/>
              </w:rPr>
              <w:t>{{Air_Damage_Assessment_5}}</w:t>
            </w:r>
          </w:p>
        </w:tc>
        <w:tc>
          <w:tcPr>
            <w:tcW w:w="1105" w:type="dxa"/>
          </w:tcPr>
          <w:p w14:paraId="51C0DA40" w14:textId="3A0FDF6C" w:rsidR="00CD2318" w:rsidRPr="00CF31C5" w:rsidRDefault="00CD2318" w:rsidP="00CD2318">
            <w:pPr>
              <w:widowControl/>
              <w:spacing w:line="20" w:lineRule="atLeast"/>
              <w:jc w:val="both"/>
              <w:rPr>
                <w:color w:val="FF0000"/>
                <w:highlight w:val="yellow"/>
              </w:rPr>
            </w:pPr>
            <w:r w:rsidRPr="00CF31C5">
              <w:rPr>
                <w:highlight w:val="yellow"/>
              </w:rPr>
              <w:t>{{Air_percentage_5}}</w:t>
            </w:r>
          </w:p>
        </w:tc>
      </w:tr>
      <w:tr w:rsidR="00CD2318" w:rsidRPr="003F2728" w14:paraId="66551A30" w14:textId="77777777" w:rsidTr="0030117D">
        <w:tc>
          <w:tcPr>
            <w:tcW w:w="1817" w:type="dxa"/>
          </w:tcPr>
          <w:p w14:paraId="7C9A0F33" w14:textId="7222310C" w:rsidR="00CD2318" w:rsidRPr="00CF31C5" w:rsidRDefault="00CD2318" w:rsidP="00CD2318">
            <w:pPr>
              <w:widowControl/>
              <w:rPr>
                <w:color w:val="000000"/>
                <w:highlight w:val="yellow"/>
              </w:rPr>
            </w:pPr>
            <w:r w:rsidRPr="00CF31C5">
              <w:rPr>
                <w:highlight w:val="yellow"/>
              </w:rPr>
              <w:t>{{Air_Name_6}}</w:t>
            </w:r>
          </w:p>
        </w:tc>
        <w:tc>
          <w:tcPr>
            <w:tcW w:w="6258" w:type="dxa"/>
          </w:tcPr>
          <w:p w14:paraId="3D460E24" w14:textId="0A06EF8D" w:rsidR="00CD2318" w:rsidRPr="00CF31C5" w:rsidRDefault="00CD2318" w:rsidP="00CD2318">
            <w:pPr>
              <w:widowControl/>
              <w:spacing w:line="20" w:lineRule="atLeast"/>
              <w:jc w:val="both"/>
              <w:rPr>
                <w:highlight w:val="yellow"/>
              </w:rPr>
            </w:pPr>
            <w:r w:rsidRPr="00CF31C5">
              <w:rPr>
                <w:highlight w:val="yellow"/>
              </w:rPr>
              <w:t>{{Air_name_of_database_6}}</w:t>
            </w:r>
          </w:p>
        </w:tc>
        <w:tc>
          <w:tcPr>
            <w:tcW w:w="1276" w:type="dxa"/>
          </w:tcPr>
          <w:p w14:paraId="4399433C" w14:textId="4B32EB2C" w:rsidR="00CD2318" w:rsidRPr="00CF31C5" w:rsidRDefault="00CD2318" w:rsidP="00CD2318">
            <w:pPr>
              <w:widowControl/>
              <w:spacing w:line="20" w:lineRule="atLeast"/>
              <w:jc w:val="both"/>
              <w:rPr>
                <w:color w:val="FF0000"/>
                <w:highlight w:val="yellow"/>
              </w:rPr>
            </w:pPr>
            <w:r w:rsidRPr="00CF31C5">
              <w:rPr>
                <w:highlight w:val="yellow"/>
              </w:rPr>
              <w:t>{{Air_Damage_Assessment_6}}</w:t>
            </w:r>
          </w:p>
        </w:tc>
        <w:tc>
          <w:tcPr>
            <w:tcW w:w="1105" w:type="dxa"/>
          </w:tcPr>
          <w:p w14:paraId="69B52B90" w14:textId="4CCC5131" w:rsidR="00CD2318" w:rsidRPr="00CF31C5" w:rsidRDefault="00CD2318" w:rsidP="00CD2318">
            <w:pPr>
              <w:widowControl/>
              <w:spacing w:line="20" w:lineRule="atLeast"/>
              <w:jc w:val="both"/>
              <w:rPr>
                <w:color w:val="FF0000"/>
                <w:highlight w:val="yellow"/>
              </w:rPr>
            </w:pPr>
            <w:r w:rsidRPr="00CF31C5">
              <w:rPr>
                <w:highlight w:val="yellow"/>
              </w:rPr>
              <w:t>{{Air_percentage_6}}</w:t>
            </w:r>
          </w:p>
        </w:tc>
      </w:tr>
      <w:tr w:rsidR="00CD2318" w:rsidRPr="003F2728" w14:paraId="1CC54E38" w14:textId="77777777" w:rsidTr="0030117D">
        <w:tc>
          <w:tcPr>
            <w:tcW w:w="1817" w:type="dxa"/>
          </w:tcPr>
          <w:p w14:paraId="69DA8C56" w14:textId="0666AF52" w:rsidR="00CD2318" w:rsidRPr="00CF31C5" w:rsidRDefault="00CD2318" w:rsidP="00CD2318">
            <w:pPr>
              <w:widowControl/>
              <w:rPr>
                <w:color w:val="000000"/>
                <w:highlight w:val="yellow"/>
              </w:rPr>
            </w:pPr>
            <w:r w:rsidRPr="00CF31C5">
              <w:rPr>
                <w:highlight w:val="yellow"/>
              </w:rPr>
              <w:t>{{Air_Name_7}}</w:t>
            </w:r>
          </w:p>
        </w:tc>
        <w:tc>
          <w:tcPr>
            <w:tcW w:w="6258" w:type="dxa"/>
          </w:tcPr>
          <w:p w14:paraId="0046A479" w14:textId="0E4F209B" w:rsidR="00CD2318" w:rsidRPr="00CF31C5" w:rsidRDefault="00CD2318" w:rsidP="00CD2318">
            <w:pPr>
              <w:widowControl/>
              <w:spacing w:line="20" w:lineRule="atLeast"/>
              <w:jc w:val="both"/>
              <w:rPr>
                <w:highlight w:val="yellow"/>
              </w:rPr>
            </w:pPr>
            <w:r w:rsidRPr="00CF31C5">
              <w:rPr>
                <w:highlight w:val="yellow"/>
              </w:rPr>
              <w:t>{{Air_name_of_database_7}}</w:t>
            </w:r>
          </w:p>
        </w:tc>
        <w:tc>
          <w:tcPr>
            <w:tcW w:w="1276" w:type="dxa"/>
          </w:tcPr>
          <w:p w14:paraId="312078A5" w14:textId="5206B6A0" w:rsidR="00CD2318" w:rsidRPr="00CF31C5" w:rsidRDefault="00CD2318" w:rsidP="00CD2318">
            <w:pPr>
              <w:widowControl/>
              <w:spacing w:line="20" w:lineRule="atLeast"/>
              <w:jc w:val="both"/>
              <w:rPr>
                <w:color w:val="FF0000"/>
                <w:highlight w:val="yellow"/>
              </w:rPr>
            </w:pPr>
            <w:r w:rsidRPr="00CF31C5">
              <w:rPr>
                <w:highlight w:val="yellow"/>
              </w:rPr>
              <w:t>{{Air_Damage_Assessment_7}}</w:t>
            </w:r>
          </w:p>
        </w:tc>
        <w:tc>
          <w:tcPr>
            <w:tcW w:w="1105" w:type="dxa"/>
          </w:tcPr>
          <w:p w14:paraId="45C11EBF" w14:textId="12FAB441" w:rsidR="00CD2318" w:rsidRPr="00CF31C5" w:rsidRDefault="00CD2318" w:rsidP="00CD2318">
            <w:pPr>
              <w:widowControl/>
              <w:spacing w:line="20" w:lineRule="atLeast"/>
              <w:jc w:val="both"/>
              <w:rPr>
                <w:color w:val="FF0000"/>
                <w:highlight w:val="yellow"/>
              </w:rPr>
            </w:pPr>
            <w:r w:rsidRPr="00CF31C5">
              <w:rPr>
                <w:highlight w:val="yellow"/>
              </w:rPr>
              <w:t>{{Air_percentage_7}}</w:t>
            </w:r>
          </w:p>
        </w:tc>
      </w:tr>
      <w:tr w:rsidR="00CD2318" w:rsidRPr="003F2728" w14:paraId="32C261F0" w14:textId="77777777" w:rsidTr="0030117D">
        <w:tc>
          <w:tcPr>
            <w:tcW w:w="1817" w:type="dxa"/>
          </w:tcPr>
          <w:p w14:paraId="58568319" w14:textId="0FA4B172" w:rsidR="00CD2318" w:rsidRPr="00CF31C5" w:rsidRDefault="00CD2318" w:rsidP="00CD2318">
            <w:pPr>
              <w:widowControl/>
              <w:rPr>
                <w:color w:val="000000"/>
                <w:highlight w:val="yellow"/>
              </w:rPr>
            </w:pPr>
            <w:r w:rsidRPr="00CF31C5">
              <w:rPr>
                <w:highlight w:val="yellow"/>
              </w:rPr>
              <w:t>{{Air_Name_8}}</w:t>
            </w:r>
          </w:p>
        </w:tc>
        <w:tc>
          <w:tcPr>
            <w:tcW w:w="6258" w:type="dxa"/>
          </w:tcPr>
          <w:p w14:paraId="09F03E3C" w14:textId="50674995" w:rsidR="00CD2318" w:rsidRPr="00CF31C5" w:rsidRDefault="00CD2318" w:rsidP="00CD2318">
            <w:pPr>
              <w:widowControl/>
              <w:spacing w:line="20" w:lineRule="atLeast"/>
              <w:jc w:val="both"/>
              <w:rPr>
                <w:highlight w:val="yellow"/>
              </w:rPr>
            </w:pPr>
            <w:r w:rsidRPr="00CF31C5">
              <w:rPr>
                <w:highlight w:val="yellow"/>
              </w:rPr>
              <w:t>{{Air_name_of_database_8}}</w:t>
            </w:r>
          </w:p>
        </w:tc>
        <w:tc>
          <w:tcPr>
            <w:tcW w:w="1276" w:type="dxa"/>
          </w:tcPr>
          <w:p w14:paraId="609049B4" w14:textId="0B340848" w:rsidR="00CD2318" w:rsidRPr="00CF31C5" w:rsidRDefault="00CD2318" w:rsidP="00CD2318">
            <w:pPr>
              <w:widowControl/>
              <w:spacing w:line="20" w:lineRule="atLeast"/>
              <w:jc w:val="both"/>
              <w:rPr>
                <w:color w:val="FF0000"/>
                <w:highlight w:val="yellow"/>
              </w:rPr>
            </w:pPr>
            <w:r w:rsidRPr="00CF31C5">
              <w:rPr>
                <w:highlight w:val="yellow"/>
              </w:rPr>
              <w:t>{{Air_Damage_Assessment_8}}</w:t>
            </w:r>
          </w:p>
        </w:tc>
        <w:tc>
          <w:tcPr>
            <w:tcW w:w="1105" w:type="dxa"/>
          </w:tcPr>
          <w:p w14:paraId="1A686A4A" w14:textId="1FD7E8AD" w:rsidR="00CD2318" w:rsidRPr="00CF31C5" w:rsidRDefault="00CD2318" w:rsidP="00CD2318">
            <w:pPr>
              <w:widowControl/>
              <w:spacing w:line="20" w:lineRule="atLeast"/>
              <w:jc w:val="both"/>
              <w:rPr>
                <w:color w:val="FF0000"/>
                <w:highlight w:val="yellow"/>
              </w:rPr>
            </w:pPr>
            <w:r w:rsidRPr="00CF31C5">
              <w:rPr>
                <w:highlight w:val="yellow"/>
              </w:rPr>
              <w:t>{{Air_percentage_8}}</w:t>
            </w:r>
          </w:p>
        </w:tc>
      </w:tr>
      <w:tr w:rsidR="00CD2318" w:rsidRPr="003F2728" w14:paraId="40E37B3B" w14:textId="77777777" w:rsidTr="0030117D">
        <w:tc>
          <w:tcPr>
            <w:tcW w:w="1817" w:type="dxa"/>
          </w:tcPr>
          <w:p w14:paraId="663411D9" w14:textId="36B95B45" w:rsidR="00CD2318" w:rsidRPr="00CF31C5" w:rsidRDefault="00CD2318" w:rsidP="00CD2318">
            <w:pPr>
              <w:widowControl/>
              <w:rPr>
                <w:color w:val="000000"/>
                <w:highlight w:val="yellow"/>
              </w:rPr>
            </w:pPr>
            <w:r w:rsidRPr="00CF31C5">
              <w:rPr>
                <w:highlight w:val="yellow"/>
              </w:rPr>
              <w:t>{{Air_Name_9}}</w:t>
            </w:r>
          </w:p>
        </w:tc>
        <w:tc>
          <w:tcPr>
            <w:tcW w:w="6258" w:type="dxa"/>
          </w:tcPr>
          <w:p w14:paraId="769D8D9E" w14:textId="14856638" w:rsidR="00CD2318" w:rsidRPr="00CF31C5" w:rsidRDefault="00CD2318" w:rsidP="00CD2318">
            <w:pPr>
              <w:widowControl/>
              <w:spacing w:line="20" w:lineRule="atLeast"/>
              <w:jc w:val="both"/>
              <w:rPr>
                <w:highlight w:val="yellow"/>
              </w:rPr>
            </w:pPr>
            <w:r w:rsidRPr="00CF31C5">
              <w:rPr>
                <w:highlight w:val="yellow"/>
              </w:rPr>
              <w:t>{{Air_name_of_database_9}}</w:t>
            </w:r>
          </w:p>
        </w:tc>
        <w:tc>
          <w:tcPr>
            <w:tcW w:w="1276" w:type="dxa"/>
          </w:tcPr>
          <w:p w14:paraId="154ED3CC" w14:textId="49A9142A" w:rsidR="00CD2318" w:rsidRPr="00CF31C5" w:rsidRDefault="00CD2318" w:rsidP="00CD2318">
            <w:pPr>
              <w:widowControl/>
              <w:spacing w:line="20" w:lineRule="atLeast"/>
              <w:jc w:val="both"/>
              <w:rPr>
                <w:color w:val="FF0000"/>
                <w:highlight w:val="yellow"/>
              </w:rPr>
            </w:pPr>
            <w:r w:rsidRPr="00CF31C5">
              <w:rPr>
                <w:highlight w:val="yellow"/>
              </w:rPr>
              <w:t>{{Air_Damage_Assessment_9}}</w:t>
            </w:r>
          </w:p>
        </w:tc>
        <w:tc>
          <w:tcPr>
            <w:tcW w:w="1105" w:type="dxa"/>
          </w:tcPr>
          <w:p w14:paraId="0C1FF415" w14:textId="5CA90588" w:rsidR="00CD2318" w:rsidRPr="00CF31C5" w:rsidRDefault="00CD2318" w:rsidP="00CD2318">
            <w:pPr>
              <w:widowControl/>
              <w:spacing w:line="20" w:lineRule="atLeast"/>
              <w:jc w:val="both"/>
              <w:rPr>
                <w:color w:val="FF0000"/>
                <w:highlight w:val="yellow"/>
              </w:rPr>
            </w:pPr>
            <w:r w:rsidRPr="00CF31C5">
              <w:rPr>
                <w:highlight w:val="yellow"/>
              </w:rPr>
              <w:t>{{Air_percentage_9}}</w:t>
            </w:r>
          </w:p>
        </w:tc>
      </w:tr>
      <w:tr w:rsidR="00CD2318" w:rsidRPr="003F2728" w14:paraId="51341257" w14:textId="77777777" w:rsidTr="0030117D">
        <w:tc>
          <w:tcPr>
            <w:tcW w:w="1817" w:type="dxa"/>
          </w:tcPr>
          <w:p w14:paraId="71FB69B6" w14:textId="29DA985A" w:rsidR="00CD2318" w:rsidRPr="00CF31C5" w:rsidRDefault="00CD2318" w:rsidP="00CD2318">
            <w:pPr>
              <w:widowControl/>
              <w:rPr>
                <w:color w:val="000000"/>
                <w:highlight w:val="yellow"/>
              </w:rPr>
            </w:pPr>
            <w:r w:rsidRPr="00CF31C5">
              <w:rPr>
                <w:highlight w:val="yellow"/>
              </w:rPr>
              <w:t>{{Air_Name_10}}</w:t>
            </w:r>
          </w:p>
        </w:tc>
        <w:tc>
          <w:tcPr>
            <w:tcW w:w="6258" w:type="dxa"/>
          </w:tcPr>
          <w:p w14:paraId="55135ECE" w14:textId="0258BA91" w:rsidR="00CD2318" w:rsidRPr="00CF31C5" w:rsidRDefault="00CD2318" w:rsidP="00CD2318">
            <w:pPr>
              <w:widowControl/>
              <w:spacing w:line="20" w:lineRule="atLeast"/>
              <w:jc w:val="both"/>
              <w:rPr>
                <w:highlight w:val="yellow"/>
              </w:rPr>
            </w:pPr>
            <w:r w:rsidRPr="00CF31C5">
              <w:rPr>
                <w:highlight w:val="yellow"/>
              </w:rPr>
              <w:t>{{Air_name_of_database_10}}</w:t>
            </w:r>
          </w:p>
        </w:tc>
        <w:tc>
          <w:tcPr>
            <w:tcW w:w="1276" w:type="dxa"/>
          </w:tcPr>
          <w:p w14:paraId="6328F00E" w14:textId="33321AD7" w:rsidR="00CD2318" w:rsidRPr="00CF31C5" w:rsidRDefault="00CD2318" w:rsidP="00CD2318">
            <w:pPr>
              <w:widowControl/>
              <w:spacing w:line="20" w:lineRule="atLeast"/>
              <w:jc w:val="both"/>
              <w:rPr>
                <w:color w:val="FF0000"/>
                <w:highlight w:val="yellow"/>
              </w:rPr>
            </w:pPr>
            <w:r w:rsidRPr="00CF31C5">
              <w:rPr>
                <w:highlight w:val="yellow"/>
              </w:rPr>
              <w:t>{{Air_Damage_Assessment_10}}</w:t>
            </w:r>
          </w:p>
        </w:tc>
        <w:tc>
          <w:tcPr>
            <w:tcW w:w="1105" w:type="dxa"/>
          </w:tcPr>
          <w:p w14:paraId="348E4684" w14:textId="4159842E" w:rsidR="00CD2318" w:rsidRPr="00CF31C5" w:rsidRDefault="00CD2318" w:rsidP="00CD2318">
            <w:pPr>
              <w:widowControl/>
              <w:spacing w:line="20" w:lineRule="atLeast"/>
              <w:jc w:val="both"/>
              <w:rPr>
                <w:color w:val="FF0000"/>
                <w:highlight w:val="yellow"/>
              </w:rPr>
            </w:pPr>
            <w:r w:rsidRPr="00CF31C5">
              <w:rPr>
                <w:highlight w:val="yellow"/>
              </w:rPr>
              <w:t>{{Air_percentage_10}}</w:t>
            </w:r>
          </w:p>
        </w:tc>
      </w:tr>
      <w:tr w:rsidR="00CD2318" w:rsidRPr="003F2728" w14:paraId="2ABC4A80" w14:textId="77777777" w:rsidTr="0030117D">
        <w:tc>
          <w:tcPr>
            <w:tcW w:w="1817" w:type="dxa"/>
          </w:tcPr>
          <w:p w14:paraId="55B06C05" w14:textId="41473C82" w:rsidR="00CD2318" w:rsidRDefault="00CD2318" w:rsidP="00CD2318">
            <w:pPr>
              <w:widowControl/>
              <w:rPr>
                <w:color w:val="000000"/>
              </w:rPr>
            </w:pPr>
            <w:r w:rsidRPr="002E53A4">
              <w:rPr>
                <w:rFonts w:hint="eastAsia"/>
              </w:rPr>
              <w:t>剩餘空運</w:t>
            </w:r>
          </w:p>
        </w:tc>
        <w:tc>
          <w:tcPr>
            <w:tcW w:w="6258" w:type="dxa"/>
          </w:tcPr>
          <w:p w14:paraId="6C2CE28A" w14:textId="5CBAD0F6" w:rsidR="00CD2318" w:rsidRPr="00467BE4" w:rsidRDefault="00CD2318" w:rsidP="00CD2318">
            <w:pPr>
              <w:widowControl/>
              <w:spacing w:line="20" w:lineRule="atLeast"/>
              <w:jc w:val="both"/>
            </w:pPr>
            <w:r w:rsidRPr="002E53A4">
              <w:rPr>
                <w:rFonts w:hint="eastAsia"/>
              </w:rPr>
              <w:t>原料、製程、運輸的剩餘空運</w:t>
            </w:r>
          </w:p>
        </w:tc>
        <w:tc>
          <w:tcPr>
            <w:tcW w:w="1276" w:type="dxa"/>
          </w:tcPr>
          <w:p w14:paraId="10FBC976" w14:textId="49999642" w:rsidR="00CD2318" w:rsidRPr="00CF31C5" w:rsidRDefault="00CD2318" w:rsidP="00CD2318">
            <w:pPr>
              <w:widowControl/>
              <w:spacing w:line="20" w:lineRule="atLeast"/>
              <w:jc w:val="both"/>
              <w:rPr>
                <w:highlight w:val="yellow"/>
              </w:rPr>
            </w:pPr>
            <w:r w:rsidRPr="00CF31C5">
              <w:rPr>
                <w:rFonts w:hint="eastAsia"/>
                <w:highlight w:val="yellow"/>
              </w:rPr>
              <w:t>{{Remaining_processes_4}}</w:t>
            </w:r>
          </w:p>
        </w:tc>
        <w:tc>
          <w:tcPr>
            <w:tcW w:w="1105" w:type="dxa"/>
          </w:tcPr>
          <w:p w14:paraId="266C7B20" w14:textId="6BB75CBD" w:rsidR="00CD2318" w:rsidRPr="00CF31C5" w:rsidRDefault="00CD2318" w:rsidP="00CD2318">
            <w:pPr>
              <w:widowControl/>
              <w:spacing w:line="20" w:lineRule="atLeast"/>
              <w:jc w:val="both"/>
              <w:rPr>
                <w:highlight w:val="yellow"/>
              </w:rPr>
            </w:pPr>
            <w:r w:rsidRPr="00CF31C5">
              <w:rPr>
                <w:rFonts w:hint="eastAsia"/>
                <w:highlight w:val="yellow"/>
              </w:rPr>
              <w:t>{{Remaining_processes_4}}</w:t>
            </w:r>
          </w:p>
        </w:tc>
      </w:tr>
    </w:tbl>
    <w:p w14:paraId="13DBCD28" w14:textId="6FD54B13" w:rsidR="007075D3" w:rsidRPr="0068140C" w:rsidRDefault="003C506E" w:rsidP="00CD2318">
      <w:pPr>
        <w:pStyle w:val="af0"/>
        <w:rPr>
          <w:sz w:val="24"/>
          <w:szCs w:val="24"/>
        </w:rPr>
      </w:pPr>
      <w:bookmarkStart w:id="133" w:name="_Toc171330382"/>
      <w:r w:rsidRPr="0068140C">
        <w:rPr>
          <w:rFonts w:hint="eastAsia"/>
          <w:sz w:val="24"/>
          <w:szCs w:val="24"/>
        </w:rPr>
        <w:t>表</w:t>
      </w:r>
      <w:r w:rsidRPr="0068140C">
        <w:rPr>
          <w:rFonts w:hint="eastAsia"/>
          <w:sz w:val="24"/>
          <w:szCs w:val="24"/>
        </w:rPr>
        <w:t xml:space="preserve"> </w:t>
      </w:r>
      <w:r w:rsidRPr="0068140C">
        <w:rPr>
          <w:sz w:val="24"/>
          <w:szCs w:val="24"/>
        </w:rPr>
        <w:fldChar w:fldCharType="begin"/>
      </w:r>
      <w:r w:rsidRPr="0068140C">
        <w:rPr>
          <w:sz w:val="24"/>
          <w:szCs w:val="24"/>
        </w:rPr>
        <w:instrText xml:space="preserve"> </w:instrText>
      </w:r>
      <w:r w:rsidRPr="0068140C">
        <w:rPr>
          <w:rFonts w:hint="eastAsia"/>
          <w:sz w:val="24"/>
          <w:szCs w:val="24"/>
        </w:rPr>
        <w:instrText xml:space="preserve">SEQ </w:instrText>
      </w:r>
      <w:r w:rsidRPr="0068140C">
        <w:rPr>
          <w:rFonts w:hint="eastAsia"/>
          <w:sz w:val="24"/>
          <w:szCs w:val="24"/>
        </w:rPr>
        <w:instrText>表</w:instrText>
      </w:r>
      <w:r w:rsidRPr="0068140C">
        <w:rPr>
          <w:rFonts w:hint="eastAsia"/>
          <w:sz w:val="24"/>
          <w:szCs w:val="24"/>
        </w:rPr>
        <w:instrText xml:space="preserve"> \* ARABIC</w:instrText>
      </w:r>
      <w:r w:rsidRPr="0068140C">
        <w:rPr>
          <w:sz w:val="24"/>
          <w:szCs w:val="24"/>
        </w:rPr>
        <w:instrText xml:space="preserve"> </w:instrText>
      </w:r>
      <w:r w:rsidRPr="0068140C">
        <w:rPr>
          <w:sz w:val="24"/>
          <w:szCs w:val="24"/>
        </w:rPr>
        <w:fldChar w:fldCharType="separate"/>
      </w:r>
      <w:r w:rsidR="00153832">
        <w:rPr>
          <w:noProof/>
          <w:sz w:val="24"/>
          <w:szCs w:val="24"/>
        </w:rPr>
        <w:t>12</w:t>
      </w:r>
      <w:r w:rsidRPr="0068140C">
        <w:rPr>
          <w:sz w:val="24"/>
          <w:szCs w:val="24"/>
        </w:rPr>
        <w:fldChar w:fldCharType="end"/>
      </w:r>
      <w:r w:rsidRPr="0068140C">
        <w:rPr>
          <w:rFonts w:hint="eastAsia"/>
          <w:sz w:val="24"/>
          <w:szCs w:val="24"/>
        </w:rPr>
        <w:t>、</w:t>
      </w:r>
      <w:r w:rsidR="00253F0E" w:rsidRPr="0068140C">
        <w:rPr>
          <w:rFonts w:hint="eastAsia"/>
          <w:sz w:val="24"/>
          <w:szCs w:val="24"/>
        </w:rPr>
        <w:t>空運評估</w:t>
      </w:r>
      <w:r w:rsidR="00253F0E" w:rsidRPr="00CC450C">
        <w:rPr>
          <w:rFonts w:hint="eastAsia"/>
          <w:sz w:val="24"/>
          <w:szCs w:val="24"/>
        </w:rPr>
        <w:t>總表</w:t>
      </w:r>
      <w:bookmarkEnd w:id="133"/>
    </w:p>
    <w:p w14:paraId="35E5D4FE" w14:textId="72602C9E" w:rsidR="00FD292F" w:rsidRPr="000B5341" w:rsidRDefault="00073962" w:rsidP="00BD4BC3">
      <w:pPr>
        <w:pStyle w:val="a3"/>
        <w:spacing w:line="20" w:lineRule="atLeast"/>
        <w:jc w:val="left"/>
        <w:rPr>
          <w:rFonts w:ascii="Times New Roman" w:eastAsia="標楷體" w:hAnsi="Times New Roman"/>
        </w:rPr>
      </w:pPr>
      <w:bookmarkStart w:id="134" w:name="_Toc197963310"/>
      <w:bookmarkStart w:id="135" w:name="_Toc513930207"/>
      <w:bookmarkStart w:id="136" w:name="_Toc514022223"/>
      <w:bookmarkStart w:id="137" w:name="_Toc514028980"/>
      <w:bookmarkEnd w:id="126"/>
      <w:bookmarkEnd w:id="127"/>
      <w:r w:rsidRPr="00692303">
        <w:rPr>
          <w:rFonts w:ascii="Times New Roman" w:eastAsia="標楷體" w:hAnsi="Times New Roman"/>
        </w:rPr>
        <w:t>5.3</w:t>
      </w:r>
      <w:r w:rsidRPr="00692303">
        <w:rPr>
          <w:rFonts w:ascii="Times New Roman" w:eastAsia="標楷體" w:hAnsi="Times New Roman"/>
        </w:rPr>
        <w:t>碳足跡結果分析</w:t>
      </w:r>
      <w:bookmarkEnd w:id="134"/>
    </w:p>
    <w:p w14:paraId="5243440B" w14:textId="273A01D4" w:rsidR="0081104C" w:rsidRPr="006E02CB" w:rsidRDefault="00BB685C" w:rsidP="00BD4BC3">
      <w:pPr>
        <w:spacing w:line="20" w:lineRule="atLeast"/>
        <w:rPr>
          <w:rFonts w:cs="Times New Roman"/>
        </w:rPr>
      </w:pPr>
      <w:r w:rsidRPr="00692303">
        <w:rPr>
          <w:rFonts w:cs="Times New Roman"/>
        </w:rPr>
        <w:t>本報告所完</w:t>
      </w:r>
      <w:r w:rsidRPr="006E02CB">
        <w:rPr>
          <w:rFonts w:cs="Times New Roman"/>
        </w:rPr>
        <w:t>成之產品碳足跡係依據</w:t>
      </w:r>
      <w:r w:rsidRPr="006E02CB">
        <w:rPr>
          <w:rFonts w:cs="Times New Roman"/>
        </w:rPr>
        <w:t>ISO 14067:2018</w:t>
      </w:r>
      <w:r w:rsidRPr="006E02CB">
        <w:rPr>
          <w:rFonts w:cs="Times New Roman"/>
        </w:rPr>
        <w:t>標準，以生命週期概念完成與產品</w:t>
      </w:r>
      <w:r w:rsidR="00131E93" w:rsidRPr="006E02CB">
        <w:rPr>
          <w:rFonts w:cs="Times New Roman"/>
        </w:rPr>
        <w:t>碳排放</w:t>
      </w:r>
      <w:r w:rsidRPr="006E02CB">
        <w:rPr>
          <w:rFonts w:cs="Times New Roman"/>
        </w:rPr>
        <w:t>有關之</w:t>
      </w:r>
      <w:r w:rsidR="0079588A" w:rsidRPr="006E02CB">
        <w:rPr>
          <w:rFonts w:cs="Times New Roman"/>
        </w:rPr>
        <w:t>項目盤查，盤查範圍從原料、產品製造、產品使用、廢棄回收等階段</w:t>
      </w:r>
      <w:r w:rsidR="00184E28" w:rsidRPr="006E02CB">
        <w:rPr>
          <w:rFonts w:cs="Times New Roman"/>
        </w:rPr>
        <w:t>。</w:t>
      </w:r>
    </w:p>
    <w:p w14:paraId="675A994D" w14:textId="54C14D2F" w:rsidR="00EC2511" w:rsidRPr="001E0C2C" w:rsidRDefault="00184E28" w:rsidP="001E0C2C">
      <w:pPr>
        <w:spacing w:line="20" w:lineRule="atLeast"/>
        <w:rPr>
          <w:rFonts w:cs="Times New Roman"/>
        </w:rPr>
      </w:pPr>
      <w:r w:rsidRPr="006E02CB">
        <w:rPr>
          <w:rFonts w:cs="Times New Roman"/>
        </w:rPr>
        <w:t>碳足跡計算結果排放總量為</w:t>
      </w:r>
      <w:r w:rsidR="00375C91" w:rsidRPr="00F90CDD">
        <w:rPr>
          <w:highlight w:val="yellow"/>
        </w:rPr>
        <w:t>{{</w:t>
      </w:r>
      <w:r w:rsidR="00375C91" w:rsidRPr="00F41467">
        <w:rPr>
          <w:highlight w:val="yellow"/>
        </w:rPr>
        <w:t>Total</w:t>
      </w:r>
      <w:r w:rsidR="00375C91" w:rsidRPr="00F90CDD">
        <w:rPr>
          <w:highlight w:val="yellow"/>
        </w:rPr>
        <w:t>}}</w:t>
      </w:r>
      <w:r w:rsidR="006E02CB" w:rsidRPr="006E02CB">
        <w:rPr>
          <w:rFonts w:cs="Times New Roman"/>
        </w:rPr>
        <w:t xml:space="preserve"> </w:t>
      </w:r>
      <w:r w:rsidRPr="006E02CB">
        <w:rPr>
          <w:rFonts w:cs="Times New Roman"/>
        </w:rPr>
        <w:t>kg CO</w:t>
      </w:r>
      <w:r w:rsidRPr="006E02CB">
        <w:rPr>
          <w:rFonts w:cs="Times New Roman"/>
          <w:vertAlign w:val="subscript"/>
        </w:rPr>
        <w:t>2</w:t>
      </w:r>
      <w:r w:rsidRPr="006E02CB">
        <w:rPr>
          <w:rFonts w:cs="Times New Roman"/>
        </w:rPr>
        <w:t>e</w:t>
      </w:r>
      <w:r w:rsidRPr="006E02CB">
        <w:rPr>
          <w:rFonts w:cs="Times New Roman"/>
        </w:rPr>
        <w:t>，結果分析可</w:t>
      </w:r>
      <w:r w:rsidR="00692303" w:rsidRPr="006E02CB">
        <w:rPr>
          <w:rFonts w:cs="Times New Roman" w:hint="eastAsia"/>
        </w:rPr>
        <w:t>知</w:t>
      </w:r>
      <w:r w:rsidR="00375C91" w:rsidRPr="00375C91">
        <w:rPr>
          <w:rFonts w:cs="Times New Roman"/>
        </w:rPr>
        <w:t>{{Carbon_stage_1}}</w:t>
      </w:r>
      <w:r w:rsidRPr="006E02CB">
        <w:rPr>
          <w:rFonts w:cs="Times New Roman"/>
        </w:rPr>
        <w:t>中</w:t>
      </w:r>
      <w:proofErr w:type="gramStart"/>
      <w:r w:rsidRPr="006E02CB">
        <w:rPr>
          <w:rFonts w:cs="Times New Roman"/>
        </w:rPr>
        <w:t>″</w:t>
      </w:r>
      <w:proofErr w:type="gramEnd"/>
      <w:r w:rsidR="00CE7376" w:rsidRPr="006E02CB">
        <w:rPr>
          <w:rFonts w:cs="Times New Roman" w:hint="eastAsia"/>
        </w:rPr>
        <w:t>電力</w:t>
      </w:r>
      <w:proofErr w:type="gramStart"/>
      <w:r w:rsidRPr="006E02CB">
        <w:rPr>
          <w:rFonts w:cs="Times New Roman"/>
        </w:rPr>
        <w:t>″</w:t>
      </w:r>
      <w:proofErr w:type="gramEnd"/>
      <w:r w:rsidR="007746B1" w:rsidRPr="006E02CB">
        <w:rPr>
          <w:rFonts w:cs="Times New Roman" w:hint="eastAsia"/>
        </w:rPr>
        <w:t>(</w:t>
      </w:r>
      <w:r w:rsidR="00FF5A2D" w:rsidRPr="006E02CB">
        <w:rPr>
          <w:rFonts w:cs="Times New Roman" w:hint="eastAsia"/>
        </w:rPr>
        <w:t>占</w:t>
      </w:r>
      <w:r w:rsidR="00375C91" w:rsidRPr="00375C91">
        <w:rPr>
          <w:rFonts w:cs="Times New Roman"/>
        </w:rPr>
        <w:t>{{Carbon_percentage_1}}</w:t>
      </w:r>
      <w:r w:rsidR="007746B1" w:rsidRPr="006E02CB">
        <w:rPr>
          <w:rFonts w:cs="Times New Roman"/>
        </w:rPr>
        <w:t>)</w:t>
      </w:r>
      <w:r w:rsidRPr="006E02CB">
        <w:rPr>
          <w:rFonts w:cs="Times New Roman"/>
        </w:rPr>
        <w:t>為主要碳足跡貢獻者。</w:t>
      </w:r>
      <w:r w:rsidR="00580391" w:rsidRPr="006E02CB">
        <w:t>由產品碳足跡盤查發掘</w:t>
      </w:r>
      <w:r w:rsidR="0084569F" w:rsidRPr="006E02CB">
        <w:rPr>
          <w:rFonts w:hint="eastAsia"/>
        </w:rPr>
        <w:t>網路介面控制器</w:t>
      </w:r>
      <w:r w:rsidR="00407211" w:rsidRPr="006E02CB">
        <w:t>生命週期中溫室氣體排放</w:t>
      </w:r>
      <w:r w:rsidR="00580391" w:rsidRPr="006E02CB">
        <w:t>，</w:t>
      </w:r>
      <w:r w:rsidR="00407211" w:rsidRPr="006E02CB">
        <w:rPr>
          <w:rFonts w:hint="eastAsia"/>
        </w:rPr>
        <w:t>會針對原</w:t>
      </w:r>
      <w:r w:rsidR="008E34A1" w:rsidRPr="006E02CB">
        <w:rPr>
          <w:rFonts w:hint="eastAsia"/>
        </w:rPr>
        <w:t>物</w:t>
      </w:r>
      <w:r w:rsidR="00407211" w:rsidRPr="006E02CB">
        <w:rPr>
          <w:rFonts w:hint="eastAsia"/>
        </w:rPr>
        <w:t>料</w:t>
      </w:r>
      <w:r w:rsidR="00407211" w:rsidRPr="00C22AA9">
        <w:rPr>
          <w:rFonts w:hint="eastAsia"/>
        </w:rPr>
        <w:t>階段的集成電路元件</w:t>
      </w:r>
      <w:r w:rsidR="00EC2511" w:rsidRPr="00C22AA9">
        <w:rPr>
          <w:rFonts w:hint="eastAsia"/>
        </w:rPr>
        <w:t>在研發階段降低原料用量及更換零件用料</w:t>
      </w:r>
      <w:proofErr w:type="gramStart"/>
      <w:r w:rsidR="00EC2511" w:rsidRPr="00C22AA9">
        <w:rPr>
          <w:rFonts w:hint="eastAsia"/>
        </w:rPr>
        <w:t>減少碳排</w:t>
      </w:r>
      <w:proofErr w:type="gramEnd"/>
      <w:r w:rsidR="00EC2511" w:rsidRPr="00C22AA9">
        <w:rPr>
          <w:rFonts w:hint="eastAsia"/>
        </w:rPr>
        <w:t>。</w:t>
      </w:r>
    </w:p>
    <w:p w14:paraId="1514CD65" w14:textId="21CF21E2" w:rsidR="00EC2511" w:rsidRPr="00C22AA9" w:rsidRDefault="00EC2511" w:rsidP="00BD4BC3">
      <w:pPr>
        <w:widowControl/>
        <w:spacing w:line="20" w:lineRule="atLeast"/>
      </w:pPr>
      <w:r w:rsidRPr="00C22AA9">
        <w:rPr>
          <w:rFonts w:hint="eastAsia"/>
        </w:rPr>
        <w:lastRenderedPageBreak/>
        <w:t>製程階段</w:t>
      </w:r>
      <w:r w:rsidR="00580391" w:rsidRPr="00C22AA9">
        <w:t>於自</w:t>
      </w:r>
      <w:r w:rsidR="008E34A1">
        <w:rPr>
          <w:rFonts w:hint="eastAsia"/>
        </w:rPr>
        <w:t>製程廢棄物的運輸及產線儀器之</w:t>
      </w:r>
      <w:r w:rsidR="00580391" w:rsidRPr="00C22AA9">
        <w:t>用電，因此後續將著重於</w:t>
      </w:r>
      <w:r w:rsidR="00E716D2" w:rsidRPr="00C22AA9">
        <w:rPr>
          <w:rFonts w:hint="eastAsia"/>
        </w:rPr>
        <w:t>高</w:t>
      </w:r>
      <w:r w:rsidR="00C22AA9" w:rsidRPr="00C22AA9">
        <w:rPr>
          <w:rFonts w:hint="eastAsia"/>
        </w:rPr>
        <w:t>效</w:t>
      </w:r>
      <w:r w:rsidR="00403558" w:rsidRPr="00C22AA9">
        <w:rPr>
          <w:rFonts w:hint="eastAsia"/>
        </w:rPr>
        <w:t>的</w:t>
      </w:r>
      <w:r w:rsidRPr="00C22AA9">
        <w:rPr>
          <w:rFonts w:ascii="標楷體" w:hAnsi="標楷體" w:hint="eastAsia"/>
        </w:rPr>
        <w:t>組裝</w:t>
      </w:r>
      <w:r w:rsidR="00580391" w:rsidRPr="00C22AA9">
        <w:t>製程，以降低能源耗用與減少溫室氣體排放。</w:t>
      </w:r>
      <w:r w:rsidRPr="00C22AA9">
        <w:rPr>
          <w:rFonts w:hint="eastAsia"/>
        </w:rPr>
        <w:t>針對</w:t>
      </w:r>
      <w:r w:rsidR="009C4013" w:rsidRPr="00C22AA9">
        <w:rPr>
          <w:rFonts w:hint="eastAsia"/>
        </w:rPr>
        <w:t>後續</w:t>
      </w:r>
      <w:r w:rsidRPr="00C22AA9">
        <w:rPr>
          <w:rFonts w:hint="eastAsia"/>
        </w:rPr>
        <w:t>使用階段</w:t>
      </w:r>
      <w:proofErr w:type="gramStart"/>
      <w:r w:rsidRPr="00C22AA9">
        <w:rPr>
          <w:rFonts w:hint="eastAsia"/>
        </w:rPr>
        <w:t>的碳排</w:t>
      </w:r>
      <w:proofErr w:type="gramEnd"/>
      <w:r w:rsidR="009C4013" w:rsidRPr="00C22AA9">
        <w:rPr>
          <w:rFonts w:hint="eastAsia"/>
        </w:rPr>
        <w:t>，</w:t>
      </w:r>
      <w:r w:rsidR="002400CA" w:rsidRPr="00C22AA9">
        <w:rPr>
          <w:rFonts w:hint="eastAsia"/>
        </w:rPr>
        <w:t>將</w:t>
      </w:r>
      <w:r w:rsidR="009C4013" w:rsidRPr="00C22AA9">
        <w:rPr>
          <w:rFonts w:hint="eastAsia"/>
        </w:rPr>
        <w:t>加強著重在研發階段</w:t>
      </w:r>
      <w:r w:rsidR="00BA232F" w:rsidRPr="00C22AA9">
        <w:rPr>
          <w:rFonts w:hint="eastAsia"/>
        </w:rPr>
        <w:t>提升散熱技術來降低耗電量來減少</w:t>
      </w:r>
      <w:r w:rsidR="002400CA" w:rsidRPr="00C22AA9">
        <w:rPr>
          <w:rFonts w:hint="eastAsia"/>
        </w:rPr>
        <w:t>產品使用階段</w:t>
      </w:r>
      <w:proofErr w:type="gramStart"/>
      <w:r w:rsidR="002400CA" w:rsidRPr="00C22AA9">
        <w:rPr>
          <w:rFonts w:hint="eastAsia"/>
        </w:rPr>
        <w:t>之碳</w:t>
      </w:r>
      <w:r w:rsidR="009C4013" w:rsidRPr="00C22AA9">
        <w:rPr>
          <w:rFonts w:hint="eastAsia"/>
        </w:rPr>
        <w:t>排</w:t>
      </w:r>
      <w:proofErr w:type="gramEnd"/>
      <w:r w:rsidR="009C4013" w:rsidRPr="00C22AA9">
        <w:rPr>
          <w:rFonts w:hint="eastAsia"/>
        </w:rPr>
        <w:t>。</w:t>
      </w:r>
    </w:p>
    <w:p w14:paraId="34BBDBED" w14:textId="77777777" w:rsidR="00EC2511" w:rsidRDefault="00EC2511" w:rsidP="00BD4BC3">
      <w:pPr>
        <w:widowControl/>
        <w:spacing w:line="20" w:lineRule="atLeast"/>
        <w:rPr>
          <w:rFonts w:cs="Times New Roman"/>
        </w:rPr>
      </w:pPr>
      <w:r>
        <w:rPr>
          <w:rFonts w:cs="Times New Roman"/>
        </w:rPr>
        <w:br w:type="page"/>
      </w:r>
    </w:p>
    <w:p w14:paraId="11E7EF13" w14:textId="58F11B94" w:rsidR="0081104C" w:rsidRPr="00407211" w:rsidRDefault="0081104C" w:rsidP="00BD4BC3">
      <w:pPr>
        <w:widowControl/>
        <w:spacing w:line="20" w:lineRule="atLeast"/>
      </w:pPr>
    </w:p>
    <w:p w14:paraId="1A97B82F" w14:textId="3740C145" w:rsidR="001A000E" w:rsidRPr="00692303" w:rsidRDefault="005A6D02" w:rsidP="00BD4BC3">
      <w:pPr>
        <w:pStyle w:val="a3"/>
        <w:spacing w:line="20" w:lineRule="atLeast"/>
        <w:jc w:val="left"/>
        <w:rPr>
          <w:rFonts w:ascii="Times New Roman" w:eastAsia="標楷體" w:hAnsi="Times New Roman"/>
        </w:rPr>
      </w:pPr>
      <w:bookmarkStart w:id="138" w:name="_Toc197963311"/>
      <w:r w:rsidRPr="00692303">
        <w:rPr>
          <w:rFonts w:ascii="Times New Roman" w:eastAsia="標楷體" w:hAnsi="Times New Roman"/>
        </w:rPr>
        <w:t>5.4</w:t>
      </w:r>
      <w:r w:rsidR="001A000E" w:rsidRPr="00692303">
        <w:rPr>
          <w:rFonts w:ascii="Times New Roman" w:eastAsia="標楷體" w:hAnsi="Times New Roman"/>
        </w:rPr>
        <w:t>數據品質評估結果</w:t>
      </w:r>
      <w:bookmarkEnd w:id="135"/>
      <w:bookmarkEnd w:id="136"/>
      <w:bookmarkEnd w:id="137"/>
      <w:bookmarkEnd w:id="138"/>
    </w:p>
    <w:p w14:paraId="4981AA7B" w14:textId="2FF53A5E" w:rsidR="006138AA" w:rsidRPr="00692303" w:rsidRDefault="006138AA" w:rsidP="009821A8">
      <w:pPr>
        <w:spacing w:line="20" w:lineRule="atLeast"/>
        <w:ind w:leftChars="100" w:left="240" w:firstLineChars="200" w:firstLine="520"/>
        <w:jc w:val="both"/>
        <w:rPr>
          <w:rFonts w:cs="Times New Roman"/>
          <w:kern w:val="0"/>
          <w:position w:val="-2"/>
          <w:sz w:val="26"/>
          <w:szCs w:val="26"/>
        </w:rPr>
      </w:pPr>
      <w:r w:rsidRPr="00692303">
        <w:rPr>
          <w:rFonts w:cs="Times New Roman"/>
          <w:kern w:val="0"/>
          <w:position w:val="-2"/>
          <w:sz w:val="26"/>
          <w:szCs w:val="26"/>
        </w:rPr>
        <w:t>本公司在確定產品</w:t>
      </w:r>
      <w:r w:rsidR="00A96744" w:rsidRPr="00692303">
        <w:rPr>
          <w:rFonts w:cs="Times New Roman"/>
          <w:kern w:val="0"/>
          <w:position w:val="-2"/>
          <w:sz w:val="26"/>
          <w:szCs w:val="26"/>
        </w:rPr>
        <w:t>碳</w:t>
      </w:r>
      <w:r w:rsidRPr="00692303">
        <w:rPr>
          <w:rFonts w:cs="Times New Roman"/>
          <w:kern w:val="0"/>
          <w:position w:val="-2"/>
          <w:sz w:val="26"/>
          <w:szCs w:val="26"/>
        </w:rPr>
        <w:t>足跡研究過程中使能夠符合本產品</w:t>
      </w:r>
      <w:r w:rsidR="00A96744" w:rsidRPr="00692303">
        <w:rPr>
          <w:rFonts w:cs="Times New Roman"/>
          <w:kern w:val="0"/>
          <w:position w:val="-2"/>
          <w:sz w:val="26"/>
          <w:szCs w:val="26"/>
        </w:rPr>
        <w:t>碳</w:t>
      </w:r>
      <w:r w:rsidRPr="00692303">
        <w:rPr>
          <w:rFonts w:cs="Times New Roman"/>
          <w:kern w:val="0"/>
          <w:position w:val="-2"/>
          <w:sz w:val="26"/>
          <w:szCs w:val="26"/>
        </w:rPr>
        <w:t>足跡研究的範圍與目標，並依據</w:t>
      </w:r>
      <w:proofErr w:type="gramStart"/>
      <w:r w:rsidR="006E1E58">
        <w:rPr>
          <w:rFonts w:cs="Times New Roman"/>
          <w:kern w:val="0"/>
          <w:position w:val="-2"/>
          <w:sz w:val="26"/>
          <w:szCs w:val="26"/>
        </w:rPr>
        <w:t>環境部</w:t>
      </w:r>
      <w:r w:rsidRPr="00692303">
        <w:rPr>
          <w:rFonts w:cs="Times New Roman"/>
          <w:kern w:val="0"/>
          <w:position w:val="-2"/>
          <w:sz w:val="26"/>
          <w:szCs w:val="26"/>
        </w:rPr>
        <w:t>碳足跡</w:t>
      </w:r>
      <w:proofErr w:type="gramEnd"/>
      <w:r w:rsidRPr="00692303">
        <w:rPr>
          <w:rFonts w:cs="Times New Roman"/>
          <w:kern w:val="0"/>
          <w:position w:val="-2"/>
          <w:sz w:val="26"/>
          <w:szCs w:val="26"/>
        </w:rPr>
        <w:t>數據品質評估手冊第二版</w:t>
      </w:r>
      <w:r w:rsidRPr="00692303">
        <w:rPr>
          <w:rFonts w:cs="Times New Roman"/>
          <w:kern w:val="0"/>
          <w:position w:val="-2"/>
          <w:sz w:val="26"/>
          <w:szCs w:val="26"/>
        </w:rPr>
        <w:t>[2]</w:t>
      </w:r>
      <w:r w:rsidRPr="00692303">
        <w:rPr>
          <w:rFonts w:cs="Times New Roman"/>
          <w:kern w:val="0"/>
          <w:position w:val="-2"/>
          <w:sz w:val="26"/>
          <w:szCs w:val="26"/>
        </w:rPr>
        <w:t>，針對環境足跡溫室效應項考慮以下數據品質的特性：</w:t>
      </w:r>
    </w:p>
    <w:p w14:paraId="0E760E7F" w14:textId="77777777" w:rsidR="006138AA" w:rsidRPr="00692303" w:rsidRDefault="006138AA" w:rsidP="009821A8">
      <w:pPr>
        <w:pStyle w:val="a9"/>
        <w:numPr>
          <w:ilvl w:val="0"/>
          <w:numId w:val="21"/>
        </w:numPr>
        <w:spacing w:line="20" w:lineRule="atLeast"/>
        <w:ind w:leftChars="100" w:left="720"/>
        <w:jc w:val="both"/>
        <w:rPr>
          <w:rFonts w:cs="Times New Roman"/>
          <w:kern w:val="0"/>
          <w:position w:val="-2"/>
          <w:sz w:val="26"/>
          <w:szCs w:val="26"/>
        </w:rPr>
      </w:pPr>
      <w:r w:rsidRPr="00692303">
        <w:rPr>
          <w:rFonts w:cs="Times New Roman"/>
          <w:kern w:val="0"/>
          <w:position w:val="-2"/>
          <w:sz w:val="26"/>
          <w:szCs w:val="26"/>
        </w:rPr>
        <w:t>可靠性</w:t>
      </w:r>
      <w:r w:rsidRPr="00692303">
        <w:rPr>
          <w:rFonts w:cs="Times New Roman"/>
          <w:kern w:val="0"/>
          <w:position w:val="-2"/>
          <w:sz w:val="26"/>
          <w:szCs w:val="26"/>
        </w:rPr>
        <w:t>:</w:t>
      </w:r>
      <w:r w:rsidRPr="00692303">
        <w:rPr>
          <w:rFonts w:cs="Times New Roman"/>
          <w:kern w:val="0"/>
          <w:position w:val="-2"/>
          <w:sz w:val="26"/>
          <w:szCs w:val="26"/>
        </w:rPr>
        <w:t>標的產品基於測量的數據。</w:t>
      </w:r>
    </w:p>
    <w:p w14:paraId="6216E17F" w14:textId="77777777" w:rsidR="006138AA" w:rsidRPr="00692303" w:rsidRDefault="006138AA" w:rsidP="009821A8">
      <w:pPr>
        <w:pStyle w:val="a9"/>
        <w:numPr>
          <w:ilvl w:val="0"/>
          <w:numId w:val="21"/>
        </w:numPr>
        <w:spacing w:line="20" w:lineRule="atLeast"/>
        <w:ind w:leftChars="100" w:left="720"/>
        <w:jc w:val="both"/>
        <w:rPr>
          <w:rFonts w:cs="Times New Roman"/>
          <w:kern w:val="0"/>
          <w:position w:val="-2"/>
          <w:sz w:val="26"/>
          <w:szCs w:val="26"/>
        </w:rPr>
      </w:pPr>
      <w:bookmarkStart w:id="139" w:name="OLE_LINK28"/>
      <w:bookmarkStart w:id="140" w:name="OLE_LINK29"/>
      <w:r w:rsidRPr="00692303">
        <w:rPr>
          <w:rFonts w:cs="Times New Roman"/>
          <w:kern w:val="0"/>
          <w:position w:val="-2"/>
          <w:sz w:val="26"/>
          <w:szCs w:val="26"/>
        </w:rPr>
        <w:t>完整性</w:t>
      </w:r>
      <w:r w:rsidRPr="00692303">
        <w:rPr>
          <w:rFonts w:cs="Times New Roman"/>
          <w:kern w:val="0"/>
          <w:position w:val="-2"/>
          <w:sz w:val="26"/>
          <w:szCs w:val="26"/>
        </w:rPr>
        <w:t>:</w:t>
      </w:r>
      <w:r w:rsidRPr="00692303">
        <w:rPr>
          <w:rFonts w:cs="Times New Roman"/>
          <w:kern w:val="0"/>
          <w:position w:val="-2"/>
          <w:sz w:val="26"/>
          <w:szCs w:val="26"/>
        </w:rPr>
        <w:t>來自廠址之足夠數據，且為經過一段時間得以穩定常態波動之具有代表性之數據。</w:t>
      </w:r>
    </w:p>
    <w:bookmarkEnd w:id="139"/>
    <w:bookmarkEnd w:id="140"/>
    <w:p w14:paraId="22D5AA4B" w14:textId="50E0732B" w:rsidR="006138AA" w:rsidRPr="00692303" w:rsidRDefault="006138AA" w:rsidP="009821A8">
      <w:pPr>
        <w:pStyle w:val="a9"/>
        <w:numPr>
          <w:ilvl w:val="0"/>
          <w:numId w:val="21"/>
        </w:numPr>
        <w:spacing w:line="20" w:lineRule="atLeast"/>
        <w:ind w:leftChars="100" w:left="720"/>
        <w:jc w:val="both"/>
        <w:rPr>
          <w:rFonts w:cs="Times New Roman"/>
          <w:kern w:val="0"/>
          <w:position w:val="-2"/>
          <w:sz w:val="26"/>
          <w:szCs w:val="26"/>
        </w:rPr>
      </w:pPr>
      <w:r w:rsidRPr="00692303">
        <w:rPr>
          <w:rFonts w:cs="Times New Roman"/>
          <w:kern w:val="0"/>
          <w:position w:val="-2"/>
          <w:sz w:val="26"/>
          <w:szCs w:val="26"/>
        </w:rPr>
        <w:t>時間的相關性</w:t>
      </w:r>
      <w:r w:rsidRPr="00692303">
        <w:rPr>
          <w:rFonts w:cs="Times New Roman"/>
          <w:kern w:val="0"/>
          <w:position w:val="-2"/>
          <w:sz w:val="26"/>
          <w:szCs w:val="26"/>
        </w:rPr>
        <w:t>:</w:t>
      </w:r>
      <w:r w:rsidRPr="00692303">
        <w:rPr>
          <w:rFonts w:cs="Times New Roman"/>
          <w:kern w:val="0"/>
          <w:position w:val="-2"/>
          <w:sz w:val="26"/>
          <w:szCs w:val="26"/>
        </w:rPr>
        <w:t>已依據標的產品之實際量產時間</w:t>
      </w:r>
      <w:r w:rsidRPr="00692303">
        <w:rPr>
          <w:rFonts w:cs="Times New Roman"/>
          <w:kern w:val="0"/>
          <w:position w:val="-2"/>
          <w:sz w:val="26"/>
          <w:szCs w:val="26"/>
        </w:rPr>
        <w:t>(</w:t>
      </w:r>
      <w:r w:rsidR="003C5EBF" w:rsidRPr="00692303">
        <w:rPr>
          <w:rFonts w:cs="Times New Roman"/>
          <w:kern w:val="0"/>
          <w:position w:val="-2"/>
          <w:sz w:val="26"/>
          <w:szCs w:val="26"/>
        </w:rPr>
        <w:t>1</w:t>
      </w:r>
      <w:r w:rsidR="00035BE8">
        <w:rPr>
          <w:rFonts w:cs="Times New Roman"/>
          <w:kern w:val="0"/>
          <w:position w:val="-2"/>
          <w:sz w:val="26"/>
          <w:szCs w:val="26"/>
        </w:rPr>
        <w:t>1</w:t>
      </w:r>
      <w:r w:rsidR="00AC6770">
        <w:rPr>
          <w:rFonts w:cs="Times New Roman" w:hint="eastAsia"/>
          <w:kern w:val="0"/>
          <w:position w:val="-2"/>
          <w:sz w:val="26"/>
          <w:szCs w:val="26"/>
        </w:rPr>
        <w:t>3</w:t>
      </w:r>
      <w:r w:rsidRPr="00692303">
        <w:rPr>
          <w:rFonts w:cs="Times New Roman"/>
          <w:kern w:val="0"/>
          <w:position w:val="-2"/>
          <w:sz w:val="26"/>
          <w:szCs w:val="26"/>
        </w:rPr>
        <w:t>年</w:t>
      </w:r>
      <w:r w:rsidRPr="00692303">
        <w:rPr>
          <w:rFonts w:cs="Times New Roman"/>
          <w:kern w:val="0"/>
          <w:position w:val="-2"/>
          <w:sz w:val="26"/>
          <w:szCs w:val="26"/>
        </w:rPr>
        <w:t>1</w:t>
      </w:r>
      <w:r w:rsidRPr="00692303">
        <w:rPr>
          <w:rFonts w:cs="Times New Roman"/>
          <w:kern w:val="0"/>
          <w:position w:val="-2"/>
          <w:sz w:val="26"/>
          <w:szCs w:val="26"/>
        </w:rPr>
        <w:t>月</w:t>
      </w:r>
      <w:r w:rsidRPr="00692303">
        <w:rPr>
          <w:rFonts w:cs="Times New Roman"/>
          <w:kern w:val="0"/>
          <w:position w:val="-2"/>
          <w:sz w:val="26"/>
          <w:szCs w:val="26"/>
        </w:rPr>
        <w:t>1</w:t>
      </w:r>
      <w:r w:rsidRPr="00692303">
        <w:rPr>
          <w:rFonts w:cs="Times New Roman"/>
          <w:kern w:val="0"/>
          <w:position w:val="-2"/>
          <w:sz w:val="26"/>
          <w:szCs w:val="26"/>
        </w:rPr>
        <w:t>日</w:t>
      </w:r>
      <w:r w:rsidRPr="00692303">
        <w:rPr>
          <w:rFonts w:cs="Times New Roman"/>
          <w:kern w:val="0"/>
          <w:position w:val="-2"/>
          <w:sz w:val="26"/>
          <w:szCs w:val="26"/>
        </w:rPr>
        <w:t>~</w:t>
      </w:r>
      <w:r w:rsidR="003C5EBF" w:rsidRPr="00692303">
        <w:rPr>
          <w:rFonts w:cs="Times New Roman"/>
          <w:kern w:val="0"/>
          <w:position w:val="-2"/>
          <w:sz w:val="26"/>
          <w:szCs w:val="26"/>
        </w:rPr>
        <w:t>1</w:t>
      </w:r>
      <w:r w:rsidR="003D5DFD">
        <w:rPr>
          <w:rFonts w:cs="Times New Roman"/>
          <w:kern w:val="0"/>
          <w:position w:val="-2"/>
          <w:sz w:val="26"/>
          <w:szCs w:val="26"/>
        </w:rPr>
        <w:t>1</w:t>
      </w:r>
      <w:r w:rsidR="00AC6770">
        <w:rPr>
          <w:rFonts w:cs="Times New Roman" w:hint="eastAsia"/>
          <w:kern w:val="0"/>
          <w:position w:val="-2"/>
          <w:sz w:val="26"/>
          <w:szCs w:val="26"/>
        </w:rPr>
        <w:t>3</w:t>
      </w:r>
      <w:r w:rsidRPr="00692303">
        <w:rPr>
          <w:rFonts w:cs="Times New Roman"/>
          <w:kern w:val="0"/>
          <w:position w:val="-2"/>
          <w:sz w:val="26"/>
          <w:szCs w:val="26"/>
        </w:rPr>
        <w:t>年</w:t>
      </w:r>
      <w:r w:rsidRPr="00692303">
        <w:rPr>
          <w:rFonts w:cs="Times New Roman"/>
          <w:kern w:val="0"/>
          <w:position w:val="-2"/>
          <w:sz w:val="26"/>
          <w:szCs w:val="26"/>
        </w:rPr>
        <w:t>12</w:t>
      </w:r>
      <w:r w:rsidRPr="00692303">
        <w:rPr>
          <w:rFonts w:cs="Times New Roman"/>
          <w:kern w:val="0"/>
          <w:position w:val="-2"/>
          <w:sz w:val="26"/>
          <w:szCs w:val="26"/>
        </w:rPr>
        <w:t>月</w:t>
      </w:r>
      <w:r w:rsidRPr="00692303">
        <w:rPr>
          <w:rFonts w:cs="Times New Roman"/>
          <w:kern w:val="0"/>
          <w:position w:val="-2"/>
          <w:sz w:val="26"/>
          <w:szCs w:val="26"/>
        </w:rPr>
        <w:t>31</w:t>
      </w:r>
      <w:r w:rsidRPr="00692303">
        <w:rPr>
          <w:rFonts w:cs="Times New Roman"/>
          <w:kern w:val="0"/>
          <w:position w:val="-2"/>
          <w:sz w:val="26"/>
          <w:szCs w:val="26"/>
        </w:rPr>
        <w:t>日</w:t>
      </w:r>
      <w:r w:rsidRPr="00692303">
        <w:rPr>
          <w:rFonts w:cs="Times New Roman"/>
          <w:kern w:val="0"/>
          <w:position w:val="-2"/>
          <w:sz w:val="26"/>
          <w:szCs w:val="26"/>
        </w:rPr>
        <w:t>)</w:t>
      </w:r>
      <w:r w:rsidRPr="00692303">
        <w:rPr>
          <w:rFonts w:cs="Times New Roman"/>
          <w:kern w:val="0"/>
          <w:position w:val="-2"/>
          <w:sz w:val="26"/>
          <w:szCs w:val="26"/>
        </w:rPr>
        <w:t>與實際研究年度</w:t>
      </w:r>
      <w:r w:rsidRPr="00692303">
        <w:rPr>
          <w:rFonts w:cs="Times New Roman"/>
          <w:kern w:val="0"/>
          <w:position w:val="-2"/>
          <w:sz w:val="26"/>
          <w:szCs w:val="26"/>
        </w:rPr>
        <w:t>(</w:t>
      </w:r>
      <w:r w:rsidR="003C5EBF" w:rsidRPr="00692303">
        <w:rPr>
          <w:rFonts w:cs="Times New Roman"/>
          <w:kern w:val="0"/>
          <w:position w:val="-2"/>
          <w:sz w:val="26"/>
          <w:szCs w:val="26"/>
        </w:rPr>
        <w:t>1</w:t>
      </w:r>
      <w:r w:rsidR="00773512" w:rsidRPr="00692303">
        <w:rPr>
          <w:rFonts w:cs="Times New Roman"/>
          <w:kern w:val="0"/>
          <w:position w:val="-2"/>
          <w:sz w:val="26"/>
          <w:szCs w:val="26"/>
        </w:rPr>
        <w:t>1</w:t>
      </w:r>
      <w:r w:rsidR="003F10AE">
        <w:rPr>
          <w:rFonts w:cs="Times New Roman" w:hint="eastAsia"/>
          <w:kern w:val="0"/>
          <w:position w:val="-2"/>
          <w:sz w:val="26"/>
          <w:szCs w:val="26"/>
        </w:rPr>
        <w:t>3</w:t>
      </w:r>
      <w:r w:rsidRPr="00692303">
        <w:rPr>
          <w:rFonts w:cs="Times New Roman"/>
          <w:kern w:val="0"/>
          <w:position w:val="-2"/>
          <w:sz w:val="26"/>
          <w:szCs w:val="26"/>
        </w:rPr>
        <w:t>年</w:t>
      </w:r>
      <w:r w:rsidRPr="00692303">
        <w:rPr>
          <w:rFonts w:cs="Times New Roman"/>
          <w:kern w:val="0"/>
          <w:position w:val="-2"/>
          <w:sz w:val="26"/>
          <w:szCs w:val="26"/>
        </w:rPr>
        <w:t>)</w:t>
      </w:r>
      <w:r w:rsidRPr="00692303">
        <w:rPr>
          <w:rFonts w:cs="Times New Roman"/>
          <w:kern w:val="0"/>
          <w:position w:val="-2"/>
          <w:sz w:val="26"/>
          <w:szCs w:val="26"/>
        </w:rPr>
        <w:t>差距低於</w:t>
      </w:r>
      <w:r w:rsidRPr="00692303">
        <w:rPr>
          <w:rFonts w:cs="Times New Roman"/>
          <w:kern w:val="0"/>
          <w:position w:val="-2"/>
          <w:sz w:val="26"/>
          <w:szCs w:val="26"/>
        </w:rPr>
        <w:t>3</w:t>
      </w:r>
      <w:r w:rsidRPr="00692303">
        <w:rPr>
          <w:rFonts w:cs="Times New Roman"/>
          <w:kern w:val="0"/>
          <w:position w:val="-2"/>
          <w:sz w:val="26"/>
          <w:szCs w:val="26"/>
        </w:rPr>
        <w:t>年，作為最佳收集資料的最短時間期限，其次為</w:t>
      </w:r>
      <w:r w:rsidRPr="00692303">
        <w:rPr>
          <w:rFonts w:cs="Times New Roman"/>
          <w:kern w:val="0"/>
          <w:position w:val="-2"/>
          <w:sz w:val="26"/>
          <w:szCs w:val="26"/>
        </w:rPr>
        <w:t>3~6</w:t>
      </w:r>
      <w:r w:rsidRPr="00692303">
        <w:rPr>
          <w:rFonts w:cs="Times New Roman"/>
          <w:kern w:val="0"/>
          <w:position w:val="-2"/>
          <w:sz w:val="26"/>
          <w:szCs w:val="26"/>
        </w:rPr>
        <w:t>年，依序推算。</w:t>
      </w:r>
    </w:p>
    <w:p w14:paraId="79F2BAF6" w14:textId="77777777" w:rsidR="006138AA" w:rsidRPr="00692303" w:rsidRDefault="006138AA" w:rsidP="009821A8">
      <w:pPr>
        <w:pStyle w:val="a9"/>
        <w:numPr>
          <w:ilvl w:val="0"/>
          <w:numId w:val="21"/>
        </w:numPr>
        <w:spacing w:line="20" w:lineRule="atLeast"/>
        <w:ind w:leftChars="100" w:left="720"/>
        <w:jc w:val="both"/>
        <w:rPr>
          <w:rFonts w:cs="Times New Roman"/>
          <w:kern w:val="0"/>
          <w:position w:val="-2"/>
          <w:sz w:val="26"/>
          <w:szCs w:val="26"/>
        </w:rPr>
      </w:pPr>
      <w:r w:rsidRPr="00692303">
        <w:rPr>
          <w:rFonts w:cs="Times New Roman"/>
          <w:kern w:val="0"/>
          <w:position w:val="-2"/>
          <w:sz w:val="26"/>
          <w:szCs w:val="26"/>
        </w:rPr>
        <w:t>地理相關性</w:t>
      </w:r>
      <w:r w:rsidRPr="00692303">
        <w:rPr>
          <w:rFonts w:cs="Times New Roman"/>
          <w:kern w:val="0"/>
          <w:position w:val="-2"/>
          <w:sz w:val="26"/>
          <w:szCs w:val="26"/>
        </w:rPr>
        <w:t>:</w:t>
      </w:r>
      <w:r w:rsidRPr="00692303">
        <w:rPr>
          <w:rFonts w:cs="Times New Roman"/>
          <w:kern w:val="0"/>
          <w:position w:val="-2"/>
          <w:sz w:val="26"/>
          <w:szCs w:val="26"/>
        </w:rPr>
        <w:t>產品碳足跡盤查資料蒐集之地理範圍主要為台灣，因此最佳數據為台灣，而其次為來自研究區之更大區域的平均數據。</w:t>
      </w:r>
    </w:p>
    <w:p w14:paraId="6FFB66A7" w14:textId="77777777" w:rsidR="006138AA" w:rsidRPr="00692303" w:rsidRDefault="006138AA" w:rsidP="009821A8">
      <w:pPr>
        <w:pStyle w:val="a9"/>
        <w:numPr>
          <w:ilvl w:val="0"/>
          <w:numId w:val="21"/>
        </w:numPr>
        <w:spacing w:line="20" w:lineRule="atLeast"/>
        <w:ind w:leftChars="100" w:left="720"/>
        <w:jc w:val="both"/>
        <w:rPr>
          <w:rFonts w:cs="Times New Roman"/>
          <w:kern w:val="0"/>
          <w:position w:val="-2"/>
          <w:sz w:val="26"/>
          <w:szCs w:val="26"/>
        </w:rPr>
      </w:pPr>
      <w:r w:rsidRPr="00692303">
        <w:rPr>
          <w:rFonts w:cs="Times New Roman"/>
          <w:kern w:val="0"/>
          <w:position w:val="-2"/>
          <w:sz w:val="26"/>
          <w:szCs w:val="26"/>
        </w:rPr>
        <w:t>技術相關性</w:t>
      </w:r>
      <w:r w:rsidRPr="00692303">
        <w:rPr>
          <w:rFonts w:cs="Times New Roman"/>
          <w:kern w:val="0"/>
          <w:position w:val="-2"/>
          <w:sz w:val="26"/>
          <w:szCs w:val="26"/>
        </w:rPr>
        <w:t>:</w:t>
      </w:r>
      <w:r w:rsidRPr="00692303">
        <w:rPr>
          <w:rFonts w:cs="Times New Roman"/>
          <w:kern w:val="0"/>
          <w:position w:val="-2"/>
          <w:sz w:val="26"/>
          <w:szCs w:val="26"/>
        </w:rPr>
        <w:t>來自生產該標的產品知本公司使用之技術</w:t>
      </w:r>
      <w:r w:rsidRPr="00692303">
        <w:rPr>
          <w:rFonts w:cs="Times New Roman"/>
          <w:kern w:val="0"/>
          <w:position w:val="-2"/>
          <w:sz w:val="26"/>
          <w:szCs w:val="26"/>
        </w:rPr>
        <w:t>(</w:t>
      </w:r>
      <w:r w:rsidRPr="00692303">
        <w:rPr>
          <w:rFonts w:cs="Times New Roman"/>
          <w:kern w:val="0"/>
          <w:position w:val="-2"/>
          <w:sz w:val="26"/>
          <w:szCs w:val="26"/>
        </w:rPr>
        <w:t>包括相關製程與材料</w:t>
      </w:r>
      <w:r w:rsidRPr="00692303">
        <w:rPr>
          <w:rFonts w:cs="Times New Roman"/>
          <w:kern w:val="0"/>
          <w:position w:val="-2"/>
          <w:sz w:val="26"/>
          <w:szCs w:val="26"/>
        </w:rPr>
        <w:t>)</w:t>
      </w:r>
      <w:r w:rsidRPr="00692303">
        <w:rPr>
          <w:rFonts w:cs="Times New Roman"/>
          <w:kern w:val="0"/>
          <w:position w:val="-2"/>
          <w:sz w:val="26"/>
          <w:szCs w:val="26"/>
        </w:rPr>
        <w:t>所製作的數據。</w:t>
      </w:r>
    </w:p>
    <w:p w14:paraId="1A9DF51A" w14:textId="77777777" w:rsidR="006138AA" w:rsidRPr="00692303" w:rsidRDefault="006138AA" w:rsidP="009821A8">
      <w:pPr>
        <w:pStyle w:val="a9"/>
        <w:numPr>
          <w:ilvl w:val="0"/>
          <w:numId w:val="21"/>
        </w:numPr>
        <w:spacing w:line="20" w:lineRule="atLeast"/>
        <w:ind w:leftChars="100" w:left="720"/>
        <w:jc w:val="both"/>
        <w:rPr>
          <w:rFonts w:cs="Times New Roman"/>
          <w:kern w:val="0"/>
          <w:position w:val="-2"/>
          <w:sz w:val="26"/>
          <w:szCs w:val="26"/>
        </w:rPr>
      </w:pPr>
      <w:r w:rsidRPr="00692303">
        <w:rPr>
          <w:rFonts w:cs="Times New Roman"/>
          <w:kern w:val="0"/>
          <w:position w:val="-2"/>
          <w:sz w:val="26"/>
          <w:szCs w:val="26"/>
        </w:rPr>
        <w:t>單一投入</w:t>
      </w:r>
      <w:r w:rsidRPr="00692303">
        <w:rPr>
          <w:rFonts w:cs="Times New Roman"/>
          <w:kern w:val="0"/>
          <w:position w:val="-2"/>
          <w:sz w:val="26"/>
          <w:szCs w:val="26"/>
        </w:rPr>
        <w:t>/</w:t>
      </w:r>
      <w:r w:rsidRPr="00692303">
        <w:rPr>
          <w:rFonts w:cs="Times New Roman"/>
          <w:kern w:val="0"/>
          <w:position w:val="-2"/>
          <w:sz w:val="26"/>
          <w:szCs w:val="26"/>
        </w:rPr>
        <w:t>產出數據品質得分</w:t>
      </w:r>
      <w:r w:rsidRPr="00692303">
        <w:rPr>
          <w:rFonts w:cs="Times New Roman"/>
          <w:kern w:val="0"/>
          <w:position w:val="-2"/>
          <w:sz w:val="26"/>
          <w:szCs w:val="26"/>
        </w:rPr>
        <w:t>(DQR):</w:t>
      </w:r>
      <w:r w:rsidRPr="00692303">
        <w:rPr>
          <w:rFonts w:cs="Times New Roman"/>
          <w:kern w:val="0"/>
          <w:position w:val="-2"/>
          <w:sz w:val="26"/>
          <w:szCs w:val="26"/>
        </w:rPr>
        <w:t>由可靠性、完整性、時間的相關性、地理相關性、技術相關性五個數據相加減的平均。</w:t>
      </w:r>
    </w:p>
    <w:p w14:paraId="38D0B798" w14:textId="77777777" w:rsidR="006138AA" w:rsidRPr="00692303" w:rsidRDefault="006138AA" w:rsidP="009821A8">
      <w:pPr>
        <w:pStyle w:val="a9"/>
        <w:numPr>
          <w:ilvl w:val="0"/>
          <w:numId w:val="21"/>
        </w:numPr>
        <w:spacing w:line="20" w:lineRule="atLeast"/>
        <w:ind w:leftChars="100" w:left="720"/>
        <w:jc w:val="both"/>
        <w:rPr>
          <w:rFonts w:cs="Times New Roman"/>
          <w:kern w:val="0"/>
          <w:position w:val="-2"/>
          <w:sz w:val="26"/>
          <w:szCs w:val="26"/>
        </w:rPr>
      </w:pPr>
      <w:r w:rsidRPr="00692303">
        <w:rPr>
          <w:rFonts w:cs="Times New Roman"/>
          <w:kern w:val="0"/>
          <w:position w:val="-2"/>
          <w:sz w:val="26"/>
          <w:szCs w:val="26"/>
        </w:rPr>
        <w:t>碳足跡排放量占比</w:t>
      </w:r>
      <w:r w:rsidRPr="00692303">
        <w:rPr>
          <w:rFonts w:cs="Times New Roman"/>
          <w:kern w:val="0"/>
          <w:position w:val="-2"/>
          <w:sz w:val="26"/>
          <w:szCs w:val="26"/>
        </w:rPr>
        <w:t>(Fi):</w:t>
      </w:r>
      <w:r w:rsidRPr="00692303">
        <w:rPr>
          <w:rFonts w:cs="Times New Roman"/>
          <w:kern w:val="0"/>
          <w:position w:val="-2"/>
          <w:sz w:val="26"/>
          <w:szCs w:val="26"/>
        </w:rPr>
        <w:t>將各原料、輔助原料、能源、廢棄物、運輸等所計算出的碳排放除以標的</w:t>
      </w:r>
      <w:proofErr w:type="gramStart"/>
      <w:r w:rsidRPr="00692303">
        <w:rPr>
          <w:rFonts w:cs="Times New Roman"/>
          <w:kern w:val="0"/>
          <w:position w:val="-2"/>
          <w:sz w:val="26"/>
          <w:szCs w:val="26"/>
        </w:rPr>
        <w:t>產品總碳排放</w:t>
      </w:r>
      <w:proofErr w:type="gramEnd"/>
      <w:r w:rsidRPr="00692303">
        <w:rPr>
          <w:rFonts w:cs="Times New Roman"/>
          <w:kern w:val="0"/>
          <w:position w:val="-2"/>
          <w:sz w:val="26"/>
          <w:szCs w:val="26"/>
        </w:rPr>
        <w:t>量之百分比。</w:t>
      </w:r>
    </w:p>
    <w:p w14:paraId="3A201132" w14:textId="77777777" w:rsidR="006138AA" w:rsidRPr="00692303" w:rsidRDefault="006138AA" w:rsidP="009821A8">
      <w:pPr>
        <w:pStyle w:val="a9"/>
        <w:numPr>
          <w:ilvl w:val="0"/>
          <w:numId w:val="21"/>
        </w:numPr>
        <w:spacing w:line="20" w:lineRule="atLeast"/>
        <w:ind w:leftChars="100" w:left="720"/>
        <w:jc w:val="both"/>
        <w:rPr>
          <w:rFonts w:cs="Times New Roman"/>
          <w:kern w:val="0"/>
          <w:position w:val="-2"/>
          <w:sz w:val="26"/>
          <w:szCs w:val="26"/>
        </w:rPr>
      </w:pPr>
      <w:r w:rsidRPr="00692303">
        <w:rPr>
          <w:rFonts w:cs="Times New Roman"/>
          <w:kern w:val="0"/>
          <w:position w:val="-2"/>
          <w:sz w:val="26"/>
          <w:szCs w:val="26"/>
        </w:rPr>
        <w:t>單一投入</w:t>
      </w:r>
      <w:r w:rsidRPr="00692303">
        <w:rPr>
          <w:rFonts w:cs="Times New Roman"/>
          <w:kern w:val="0"/>
          <w:position w:val="-2"/>
          <w:sz w:val="26"/>
          <w:szCs w:val="26"/>
        </w:rPr>
        <w:t>/</w:t>
      </w:r>
      <w:r w:rsidRPr="00692303">
        <w:rPr>
          <w:rFonts w:cs="Times New Roman"/>
          <w:kern w:val="0"/>
          <w:position w:val="-2"/>
          <w:sz w:val="26"/>
          <w:szCs w:val="26"/>
        </w:rPr>
        <w:t>產出之數據品質權重</w:t>
      </w:r>
      <w:r w:rsidRPr="00692303">
        <w:rPr>
          <w:rFonts w:cs="Times New Roman"/>
          <w:kern w:val="0"/>
          <w:position w:val="-2"/>
          <w:sz w:val="26"/>
          <w:szCs w:val="26"/>
        </w:rPr>
        <w:t>(</w:t>
      </w:r>
      <w:proofErr w:type="spellStart"/>
      <w:r w:rsidRPr="00692303">
        <w:rPr>
          <w:rFonts w:cs="Times New Roman"/>
          <w:kern w:val="0"/>
          <w:position w:val="-2"/>
          <w:sz w:val="26"/>
          <w:szCs w:val="26"/>
        </w:rPr>
        <w:t>DQRw</w:t>
      </w:r>
      <w:proofErr w:type="spellEnd"/>
      <w:r w:rsidRPr="00692303">
        <w:rPr>
          <w:rFonts w:cs="Times New Roman"/>
          <w:kern w:val="0"/>
          <w:position w:val="-2"/>
          <w:sz w:val="26"/>
          <w:szCs w:val="26"/>
        </w:rPr>
        <w:t>):</w:t>
      </w:r>
      <w:r w:rsidRPr="00692303">
        <w:rPr>
          <w:rFonts w:cs="Times New Roman"/>
          <w:kern w:val="0"/>
          <w:position w:val="-2"/>
          <w:sz w:val="26"/>
          <w:szCs w:val="26"/>
        </w:rPr>
        <w:t>將</w:t>
      </w:r>
      <w:r w:rsidRPr="00692303">
        <w:rPr>
          <w:rFonts w:cs="Times New Roman"/>
          <w:kern w:val="0"/>
          <w:position w:val="-2"/>
          <w:sz w:val="26"/>
          <w:szCs w:val="26"/>
        </w:rPr>
        <w:t>(F)</w:t>
      </w:r>
      <w:r w:rsidRPr="00692303">
        <w:rPr>
          <w:rFonts w:cs="Times New Roman"/>
          <w:kern w:val="0"/>
          <w:position w:val="-2"/>
          <w:sz w:val="26"/>
          <w:szCs w:val="26"/>
        </w:rPr>
        <w:t>單一投入</w:t>
      </w:r>
      <w:r w:rsidRPr="00692303">
        <w:rPr>
          <w:rFonts w:cs="Times New Roman"/>
          <w:kern w:val="0"/>
          <w:position w:val="-2"/>
          <w:sz w:val="26"/>
          <w:szCs w:val="26"/>
        </w:rPr>
        <w:t>/</w:t>
      </w:r>
      <w:r w:rsidRPr="00692303">
        <w:rPr>
          <w:rFonts w:cs="Times New Roman"/>
          <w:kern w:val="0"/>
          <w:position w:val="-2"/>
          <w:sz w:val="26"/>
          <w:szCs w:val="26"/>
        </w:rPr>
        <w:t>產出數據品質得分</w:t>
      </w:r>
      <w:r w:rsidRPr="00692303">
        <w:rPr>
          <w:rFonts w:cs="Times New Roman"/>
          <w:kern w:val="0"/>
          <w:position w:val="-2"/>
          <w:sz w:val="26"/>
          <w:szCs w:val="26"/>
        </w:rPr>
        <w:t>(DQR)</w:t>
      </w:r>
      <w:r w:rsidRPr="00692303">
        <w:rPr>
          <w:rFonts w:cs="Times New Roman"/>
          <w:kern w:val="0"/>
          <w:position w:val="-2"/>
          <w:sz w:val="26"/>
          <w:szCs w:val="26"/>
        </w:rPr>
        <w:t>乘上</w:t>
      </w:r>
      <w:r w:rsidRPr="00692303">
        <w:rPr>
          <w:rFonts w:cs="Times New Roman"/>
          <w:kern w:val="0"/>
          <w:position w:val="-2"/>
          <w:sz w:val="26"/>
          <w:szCs w:val="26"/>
        </w:rPr>
        <w:t>(G)</w:t>
      </w:r>
      <w:r w:rsidRPr="00692303">
        <w:rPr>
          <w:rFonts w:cs="Times New Roman"/>
          <w:kern w:val="0"/>
          <w:position w:val="-2"/>
          <w:sz w:val="26"/>
          <w:szCs w:val="26"/>
        </w:rPr>
        <w:t>碳足跡排放量占比</w:t>
      </w:r>
      <w:r w:rsidRPr="00692303">
        <w:rPr>
          <w:rFonts w:cs="Times New Roman"/>
          <w:kern w:val="0"/>
          <w:position w:val="-2"/>
          <w:sz w:val="26"/>
          <w:szCs w:val="26"/>
        </w:rPr>
        <w:t>(Fi)</w:t>
      </w:r>
    </w:p>
    <w:p w14:paraId="7B406FDF" w14:textId="77777777" w:rsidR="001A000E" w:rsidRPr="00692303" w:rsidRDefault="001A000E" w:rsidP="009821A8">
      <w:pPr>
        <w:pStyle w:val="a9"/>
        <w:widowControl/>
        <w:spacing w:line="20" w:lineRule="atLeast"/>
        <w:ind w:leftChars="100" w:left="240"/>
        <w:jc w:val="both"/>
        <w:rPr>
          <w:rFonts w:cs="Times New Roman"/>
          <w:kern w:val="0"/>
          <w:position w:val="-2"/>
          <w:szCs w:val="24"/>
        </w:rPr>
      </w:pPr>
    </w:p>
    <w:p w14:paraId="04DD127F" w14:textId="4264CB42" w:rsidR="001A000E" w:rsidRPr="00692303" w:rsidRDefault="001A000E" w:rsidP="006E5DB3">
      <w:pPr>
        <w:widowControl/>
        <w:spacing w:line="20" w:lineRule="atLeast"/>
        <w:ind w:leftChars="100" w:left="240" w:firstLineChars="200" w:firstLine="520"/>
        <w:jc w:val="both"/>
      </w:pPr>
      <w:r w:rsidRPr="00692303">
        <w:rPr>
          <w:rFonts w:cs="Times New Roman"/>
          <w:kern w:val="0"/>
          <w:position w:val="-2"/>
          <w:sz w:val="26"/>
          <w:szCs w:val="26"/>
        </w:rPr>
        <w:t>經過計算後，</w:t>
      </w:r>
      <w:r w:rsidR="005E083C" w:rsidRPr="00692303">
        <w:rPr>
          <w:rFonts w:cs="Times New Roman"/>
          <w:kern w:val="0"/>
          <w:position w:val="-2"/>
          <w:sz w:val="26"/>
          <w:szCs w:val="26"/>
        </w:rPr>
        <w:t>標的物</w:t>
      </w:r>
      <w:r w:rsidR="00FC2ABB" w:rsidRPr="00692303">
        <w:rPr>
          <w:rFonts w:cs="Times New Roman"/>
          <w:kern w:val="0"/>
          <w:position w:val="-2"/>
          <w:sz w:val="26"/>
          <w:szCs w:val="26"/>
        </w:rPr>
        <w:t>產品</w:t>
      </w:r>
      <w:r w:rsidRPr="00692303">
        <w:rPr>
          <w:rFonts w:cs="Times New Roman"/>
          <w:kern w:val="0"/>
          <w:position w:val="-2"/>
          <w:sz w:val="26"/>
          <w:szCs w:val="26"/>
        </w:rPr>
        <w:t>整體數據品質得分</w:t>
      </w:r>
      <w:r w:rsidRPr="00692303">
        <w:rPr>
          <w:rFonts w:cs="Times New Roman"/>
          <w:kern w:val="0"/>
          <w:position w:val="-2"/>
          <w:sz w:val="26"/>
          <w:szCs w:val="26"/>
        </w:rPr>
        <w:t>(DQR total)</w:t>
      </w:r>
      <w:r w:rsidR="00FC2ABB" w:rsidRPr="00692303">
        <w:rPr>
          <w:rFonts w:cs="Times New Roman"/>
          <w:kern w:val="0"/>
          <w:position w:val="-2"/>
          <w:sz w:val="26"/>
          <w:szCs w:val="26"/>
        </w:rPr>
        <w:t>皆</w:t>
      </w:r>
      <w:r w:rsidRPr="00692303">
        <w:rPr>
          <w:rFonts w:cs="Times New Roman"/>
          <w:kern w:val="0"/>
          <w:position w:val="-2"/>
          <w:sz w:val="26"/>
          <w:szCs w:val="26"/>
        </w:rPr>
        <w:t>為</w:t>
      </w:r>
      <w:r w:rsidR="009E6ABA">
        <w:rPr>
          <w:rFonts w:cs="Times New Roman"/>
          <w:kern w:val="0"/>
          <w:position w:val="-2"/>
          <w:sz w:val="26"/>
          <w:szCs w:val="26"/>
        </w:rPr>
        <w:t>1</w:t>
      </w:r>
      <w:r w:rsidR="00FC2ABB" w:rsidRPr="00692303">
        <w:rPr>
          <w:rFonts w:cs="Times New Roman"/>
          <w:kern w:val="0"/>
          <w:position w:val="-2"/>
          <w:sz w:val="26"/>
          <w:szCs w:val="26"/>
        </w:rPr>
        <w:t>~1</w:t>
      </w:r>
      <w:r w:rsidR="00814DDB" w:rsidRPr="00692303">
        <w:rPr>
          <w:rFonts w:cs="Times New Roman"/>
          <w:kern w:val="0"/>
          <w:position w:val="-2"/>
          <w:sz w:val="26"/>
          <w:szCs w:val="26"/>
        </w:rPr>
        <w:t>.</w:t>
      </w:r>
      <w:r w:rsidR="009E6ABA">
        <w:rPr>
          <w:rFonts w:cs="Times New Roman"/>
          <w:kern w:val="0"/>
          <w:position w:val="-2"/>
          <w:sz w:val="26"/>
          <w:szCs w:val="26"/>
        </w:rPr>
        <w:t>7</w:t>
      </w:r>
      <w:proofErr w:type="gramStart"/>
      <w:r w:rsidR="00FC2ABB" w:rsidRPr="00692303">
        <w:rPr>
          <w:rFonts w:cs="Times New Roman"/>
          <w:kern w:val="0"/>
          <w:position w:val="-2"/>
          <w:sz w:val="26"/>
          <w:szCs w:val="26"/>
        </w:rPr>
        <w:t>之間，</w:t>
      </w:r>
      <w:proofErr w:type="gramEnd"/>
      <w:r w:rsidR="00FC2ABB" w:rsidRPr="00692303">
        <w:rPr>
          <w:rFonts w:cs="Times New Roman"/>
          <w:kern w:val="0"/>
          <w:position w:val="-2"/>
          <w:sz w:val="26"/>
          <w:szCs w:val="26"/>
        </w:rPr>
        <w:t>所有數據品質得分皆小於</w:t>
      </w:r>
      <w:r w:rsidR="00FC2ABB" w:rsidRPr="00692303">
        <w:rPr>
          <w:rFonts w:cs="Times New Roman"/>
          <w:kern w:val="0"/>
          <w:position w:val="-2"/>
          <w:sz w:val="26"/>
          <w:szCs w:val="26"/>
        </w:rPr>
        <w:t>1.7</w:t>
      </w:r>
      <w:r w:rsidR="00FC2ABB" w:rsidRPr="00692303">
        <w:rPr>
          <w:rFonts w:cs="Times New Roman"/>
          <w:kern w:val="0"/>
          <w:position w:val="-2"/>
          <w:sz w:val="26"/>
          <w:szCs w:val="26"/>
        </w:rPr>
        <w:t>，因此數據品質屬於高品質</w:t>
      </w:r>
    </w:p>
    <w:p w14:paraId="1E2738CF" w14:textId="695CA533" w:rsidR="00AE5EE8" w:rsidRDefault="00AE5EE8" w:rsidP="00AE5EE8">
      <w:bookmarkStart w:id="141" w:name="_Toc514022406"/>
      <w:bookmarkStart w:id="142" w:name="_Toc514029076"/>
      <w:bookmarkStart w:id="143" w:name="_Toc514029138"/>
      <w:bookmarkStart w:id="144" w:name="_Toc515284841"/>
    </w:p>
    <w:tbl>
      <w:tblPr>
        <w:tblStyle w:val="aa"/>
        <w:tblW w:w="8050" w:type="dxa"/>
        <w:jc w:val="center"/>
        <w:tblLook w:val="04A0" w:firstRow="1" w:lastRow="0" w:firstColumn="1" w:lastColumn="0" w:noHBand="0" w:noVBand="1"/>
      </w:tblPr>
      <w:tblGrid>
        <w:gridCol w:w="4025"/>
        <w:gridCol w:w="4025"/>
      </w:tblGrid>
      <w:tr w:rsidR="00AE5EE8" w:rsidRPr="00692303" w14:paraId="13BFAF91" w14:textId="77777777" w:rsidTr="00E315B6">
        <w:trPr>
          <w:jc w:val="center"/>
        </w:trPr>
        <w:tc>
          <w:tcPr>
            <w:tcW w:w="4025" w:type="dxa"/>
          </w:tcPr>
          <w:p w14:paraId="1DE01A14" w14:textId="77777777" w:rsidR="00AE5EE8" w:rsidRPr="00692303" w:rsidRDefault="00AE5EE8" w:rsidP="00E315B6">
            <w:pPr>
              <w:pStyle w:val="a9"/>
              <w:widowControl/>
              <w:spacing w:line="20" w:lineRule="atLeast"/>
              <w:ind w:leftChars="0" w:left="0"/>
              <w:jc w:val="center"/>
              <w:rPr>
                <w:rFonts w:cs="Times New Roman"/>
                <w:kern w:val="0"/>
                <w:position w:val="-2"/>
                <w:sz w:val="28"/>
                <w:szCs w:val="28"/>
              </w:rPr>
            </w:pPr>
            <w:r w:rsidRPr="00692303">
              <w:rPr>
                <w:rFonts w:cs="Times New Roman"/>
                <w:kern w:val="0"/>
                <w:position w:val="-2"/>
                <w:sz w:val="28"/>
                <w:szCs w:val="28"/>
              </w:rPr>
              <w:t>整體數據品質等級</w:t>
            </w:r>
            <w:r w:rsidRPr="00692303">
              <w:rPr>
                <w:rFonts w:cs="Times New Roman"/>
                <w:kern w:val="0"/>
                <w:position w:val="-2"/>
                <w:sz w:val="28"/>
                <w:szCs w:val="28"/>
              </w:rPr>
              <w:t>(DQR)</w:t>
            </w:r>
          </w:p>
        </w:tc>
        <w:tc>
          <w:tcPr>
            <w:tcW w:w="4025" w:type="dxa"/>
          </w:tcPr>
          <w:p w14:paraId="39552D82" w14:textId="77777777" w:rsidR="00AE5EE8" w:rsidRPr="00692303" w:rsidRDefault="00AE5EE8" w:rsidP="00E315B6">
            <w:pPr>
              <w:pStyle w:val="a9"/>
              <w:widowControl/>
              <w:spacing w:line="20" w:lineRule="atLeast"/>
              <w:ind w:leftChars="0" w:left="0"/>
              <w:jc w:val="center"/>
              <w:rPr>
                <w:rFonts w:cs="Times New Roman"/>
                <w:kern w:val="0"/>
                <w:position w:val="-2"/>
                <w:sz w:val="28"/>
                <w:szCs w:val="28"/>
              </w:rPr>
            </w:pPr>
            <w:r w:rsidRPr="00692303">
              <w:rPr>
                <w:rFonts w:cs="Times New Roman"/>
                <w:kern w:val="0"/>
                <w:position w:val="-2"/>
                <w:sz w:val="28"/>
                <w:szCs w:val="28"/>
              </w:rPr>
              <w:t>整體數據品質水平</w:t>
            </w:r>
          </w:p>
        </w:tc>
      </w:tr>
      <w:tr w:rsidR="00AE5EE8" w:rsidRPr="00692303" w14:paraId="7EE22DFC" w14:textId="77777777" w:rsidTr="00E315B6">
        <w:trPr>
          <w:jc w:val="center"/>
        </w:trPr>
        <w:tc>
          <w:tcPr>
            <w:tcW w:w="4025" w:type="dxa"/>
            <w:vAlign w:val="center"/>
          </w:tcPr>
          <w:p w14:paraId="3BBF1143" w14:textId="77777777" w:rsidR="00AE5EE8" w:rsidRPr="00692303" w:rsidRDefault="00AE5EE8" w:rsidP="00E315B6">
            <w:pPr>
              <w:pStyle w:val="a9"/>
              <w:widowControl/>
              <w:spacing w:line="20" w:lineRule="atLeast"/>
              <w:ind w:leftChars="0" w:left="0"/>
              <w:jc w:val="center"/>
              <w:rPr>
                <w:rFonts w:cs="Times New Roman"/>
                <w:kern w:val="0"/>
                <w:position w:val="-2"/>
                <w:sz w:val="28"/>
                <w:szCs w:val="28"/>
              </w:rPr>
            </w:pPr>
            <w:r w:rsidRPr="00692303">
              <w:rPr>
                <w:rFonts w:cs="Times New Roman"/>
                <w:kern w:val="0"/>
                <w:position w:val="-2"/>
                <w:sz w:val="28"/>
                <w:szCs w:val="28"/>
              </w:rPr>
              <w:t xml:space="preserve">DQR </w:t>
            </w:r>
            <w:r w:rsidRPr="00692303">
              <w:rPr>
                <w:rFonts w:ascii="Cambria Math" w:hAnsi="Cambria Math" w:cs="Cambria Math"/>
                <w:color w:val="000000"/>
                <w:shd w:val="clear" w:color="auto" w:fill="FFFFFF"/>
              </w:rPr>
              <w:t>≦</w:t>
            </w:r>
            <w:r w:rsidRPr="00692303">
              <w:rPr>
                <w:rFonts w:cs="Times New Roman"/>
                <w:color w:val="000000"/>
                <w:shd w:val="clear" w:color="auto" w:fill="FFFFFF"/>
              </w:rPr>
              <w:t xml:space="preserve"> 1.7</w:t>
            </w:r>
          </w:p>
        </w:tc>
        <w:tc>
          <w:tcPr>
            <w:tcW w:w="4025" w:type="dxa"/>
            <w:vAlign w:val="center"/>
          </w:tcPr>
          <w:p w14:paraId="2C060B09" w14:textId="77777777" w:rsidR="00AE5EE8" w:rsidRPr="00692303" w:rsidRDefault="00AE5EE8" w:rsidP="00E315B6">
            <w:pPr>
              <w:pStyle w:val="a9"/>
              <w:widowControl/>
              <w:spacing w:line="20" w:lineRule="atLeast"/>
              <w:ind w:leftChars="0" w:left="0"/>
              <w:jc w:val="center"/>
              <w:rPr>
                <w:rFonts w:cs="Times New Roman"/>
                <w:kern w:val="0"/>
                <w:position w:val="-2"/>
                <w:sz w:val="28"/>
                <w:szCs w:val="28"/>
              </w:rPr>
            </w:pPr>
            <w:r w:rsidRPr="00692303">
              <w:rPr>
                <w:rFonts w:cs="Times New Roman"/>
                <w:kern w:val="0"/>
                <w:position w:val="-2"/>
                <w:sz w:val="28"/>
                <w:szCs w:val="28"/>
              </w:rPr>
              <w:t>高品質</w:t>
            </w:r>
          </w:p>
        </w:tc>
      </w:tr>
      <w:tr w:rsidR="00AE5EE8" w:rsidRPr="00692303" w14:paraId="6F6FBADD" w14:textId="77777777" w:rsidTr="00E315B6">
        <w:trPr>
          <w:jc w:val="center"/>
        </w:trPr>
        <w:tc>
          <w:tcPr>
            <w:tcW w:w="4025" w:type="dxa"/>
            <w:vAlign w:val="center"/>
          </w:tcPr>
          <w:p w14:paraId="460B14F5" w14:textId="77777777" w:rsidR="00AE5EE8" w:rsidRPr="00692303" w:rsidRDefault="00AE5EE8" w:rsidP="00E315B6">
            <w:pPr>
              <w:pStyle w:val="a9"/>
              <w:widowControl/>
              <w:spacing w:line="20" w:lineRule="atLeast"/>
              <w:ind w:leftChars="0" w:left="0"/>
              <w:jc w:val="center"/>
              <w:rPr>
                <w:rFonts w:cs="Times New Roman"/>
                <w:kern w:val="0"/>
                <w:position w:val="-2"/>
                <w:sz w:val="28"/>
                <w:szCs w:val="28"/>
              </w:rPr>
            </w:pPr>
            <w:r w:rsidRPr="00692303">
              <w:rPr>
                <w:rFonts w:cs="Times New Roman"/>
                <w:kern w:val="0"/>
                <w:position w:val="-2"/>
                <w:sz w:val="28"/>
                <w:szCs w:val="28"/>
              </w:rPr>
              <w:t xml:space="preserve">1.7 </w:t>
            </w:r>
            <w:r w:rsidRPr="00692303">
              <w:rPr>
                <w:rFonts w:ascii="Cambria Math" w:hAnsi="Cambria Math" w:cs="Cambria Math"/>
                <w:color w:val="000000"/>
                <w:shd w:val="clear" w:color="auto" w:fill="FFFFFF"/>
              </w:rPr>
              <w:t>≦</w:t>
            </w:r>
            <w:r w:rsidRPr="00692303">
              <w:rPr>
                <w:rFonts w:cs="Times New Roman"/>
                <w:color w:val="000000"/>
                <w:shd w:val="clear" w:color="auto" w:fill="FFFFFF"/>
              </w:rPr>
              <w:t xml:space="preserve"> DQR </w:t>
            </w:r>
            <w:r w:rsidRPr="00692303">
              <w:rPr>
                <w:rFonts w:ascii="Cambria Math" w:hAnsi="Cambria Math" w:cs="Cambria Math"/>
                <w:color w:val="000000"/>
                <w:shd w:val="clear" w:color="auto" w:fill="FFFFFF"/>
              </w:rPr>
              <w:t>≦</w:t>
            </w:r>
            <w:r w:rsidRPr="00692303">
              <w:rPr>
                <w:rFonts w:cs="Times New Roman"/>
                <w:color w:val="000000"/>
                <w:shd w:val="clear" w:color="auto" w:fill="FFFFFF"/>
              </w:rPr>
              <w:t xml:space="preserve"> 3.0</w:t>
            </w:r>
          </w:p>
        </w:tc>
        <w:tc>
          <w:tcPr>
            <w:tcW w:w="4025" w:type="dxa"/>
            <w:vAlign w:val="center"/>
          </w:tcPr>
          <w:p w14:paraId="322FD0F3" w14:textId="77777777" w:rsidR="00AE5EE8" w:rsidRPr="00692303" w:rsidRDefault="00AE5EE8" w:rsidP="00E315B6">
            <w:pPr>
              <w:pStyle w:val="a9"/>
              <w:widowControl/>
              <w:spacing w:line="20" w:lineRule="atLeast"/>
              <w:ind w:leftChars="0" w:left="0"/>
              <w:jc w:val="center"/>
              <w:rPr>
                <w:rFonts w:cs="Times New Roman"/>
                <w:kern w:val="0"/>
                <w:position w:val="-2"/>
                <w:sz w:val="28"/>
                <w:szCs w:val="28"/>
              </w:rPr>
            </w:pPr>
            <w:r w:rsidRPr="00692303">
              <w:rPr>
                <w:rFonts w:cs="Times New Roman"/>
                <w:kern w:val="0"/>
                <w:position w:val="-2"/>
                <w:sz w:val="28"/>
                <w:szCs w:val="28"/>
              </w:rPr>
              <w:t>基本品質</w:t>
            </w:r>
          </w:p>
        </w:tc>
      </w:tr>
      <w:tr w:rsidR="00AE5EE8" w:rsidRPr="00692303" w14:paraId="465B1BB9" w14:textId="77777777" w:rsidTr="00E315B6">
        <w:trPr>
          <w:jc w:val="center"/>
        </w:trPr>
        <w:tc>
          <w:tcPr>
            <w:tcW w:w="4025" w:type="dxa"/>
            <w:vAlign w:val="center"/>
          </w:tcPr>
          <w:p w14:paraId="2C60A028" w14:textId="77777777" w:rsidR="00AE5EE8" w:rsidRPr="00692303" w:rsidRDefault="00AE5EE8" w:rsidP="00E315B6">
            <w:pPr>
              <w:pStyle w:val="a9"/>
              <w:widowControl/>
              <w:spacing w:line="20" w:lineRule="atLeast"/>
              <w:ind w:leftChars="0" w:left="0"/>
              <w:jc w:val="center"/>
              <w:rPr>
                <w:rFonts w:cs="Times New Roman"/>
                <w:kern w:val="0"/>
                <w:position w:val="-2"/>
                <w:sz w:val="28"/>
                <w:szCs w:val="28"/>
              </w:rPr>
            </w:pPr>
            <w:r w:rsidRPr="00692303">
              <w:rPr>
                <w:rFonts w:cs="Times New Roman"/>
                <w:kern w:val="0"/>
                <w:position w:val="-2"/>
                <w:sz w:val="28"/>
                <w:szCs w:val="28"/>
              </w:rPr>
              <w:t xml:space="preserve">3.0 </w:t>
            </w:r>
            <w:r w:rsidRPr="00692303">
              <w:rPr>
                <w:rFonts w:ascii="Cambria Math" w:hAnsi="Cambria Math" w:cs="Cambria Math"/>
                <w:color w:val="000000"/>
                <w:shd w:val="clear" w:color="auto" w:fill="FFFFFF"/>
              </w:rPr>
              <w:t>≦</w:t>
            </w:r>
            <w:r w:rsidRPr="00692303">
              <w:rPr>
                <w:rFonts w:cs="Times New Roman"/>
                <w:color w:val="000000"/>
                <w:shd w:val="clear" w:color="auto" w:fill="FFFFFF"/>
              </w:rPr>
              <w:t xml:space="preserve"> DQR </w:t>
            </w:r>
            <w:r w:rsidRPr="00692303">
              <w:rPr>
                <w:rFonts w:ascii="Cambria Math" w:hAnsi="Cambria Math" w:cs="Cambria Math"/>
                <w:color w:val="000000"/>
                <w:shd w:val="clear" w:color="auto" w:fill="FFFFFF"/>
              </w:rPr>
              <w:t>≦</w:t>
            </w:r>
            <w:r w:rsidRPr="00692303">
              <w:rPr>
                <w:rFonts w:cs="Times New Roman"/>
                <w:color w:val="000000"/>
                <w:shd w:val="clear" w:color="auto" w:fill="FFFFFF"/>
              </w:rPr>
              <w:t xml:space="preserve"> 5.0</w:t>
            </w:r>
          </w:p>
        </w:tc>
        <w:tc>
          <w:tcPr>
            <w:tcW w:w="4025" w:type="dxa"/>
            <w:vAlign w:val="center"/>
          </w:tcPr>
          <w:p w14:paraId="11ECD95A" w14:textId="77777777" w:rsidR="00AE5EE8" w:rsidRPr="00692303" w:rsidRDefault="00AE5EE8" w:rsidP="00E315B6">
            <w:pPr>
              <w:pStyle w:val="a9"/>
              <w:widowControl/>
              <w:spacing w:line="20" w:lineRule="atLeast"/>
              <w:ind w:leftChars="0" w:left="0"/>
              <w:jc w:val="center"/>
              <w:rPr>
                <w:rFonts w:cs="Times New Roman"/>
                <w:kern w:val="0"/>
                <w:position w:val="-2"/>
                <w:sz w:val="28"/>
                <w:szCs w:val="28"/>
              </w:rPr>
            </w:pPr>
            <w:r w:rsidRPr="00692303">
              <w:rPr>
                <w:rFonts w:cs="Times New Roman"/>
                <w:kern w:val="0"/>
                <w:position w:val="-2"/>
                <w:sz w:val="28"/>
                <w:szCs w:val="28"/>
              </w:rPr>
              <w:t>初估品質</w:t>
            </w:r>
          </w:p>
        </w:tc>
      </w:tr>
    </w:tbl>
    <w:p w14:paraId="0588F522" w14:textId="7A1247D2" w:rsidR="00814807" w:rsidRPr="00692303" w:rsidRDefault="008F6774" w:rsidP="00BD4BC3">
      <w:pPr>
        <w:pStyle w:val="af0"/>
        <w:spacing w:line="20" w:lineRule="atLeast"/>
        <w:rPr>
          <w:rFonts w:cs="Times New Roman"/>
          <w:sz w:val="24"/>
        </w:rPr>
      </w:pPr>
      <w:bookmarkStart w:id="145" w:name="_Toc171330383"/>
      <w:r w:rsidRPr="00692303">
        <w:rPr>
          <w:rFonts w:cs="Times New Roman"/>
          <w:sz w:val="24"/>
        </w:rPr>
        <w:t>表</w:t>
      </w:r>
      <w:r w:rsidRPr="00692303">
        <w:rPr>
          <w:rFonts w:cs="Times New Roman"/>
          <w:sz w:val="24"/>
        </w:rPr>
        <w:fldChar w:fldCharType="begin"/>
      </w:r>
      <w:r w:rsidRPr="00692303">
        <w:rPr>
          <w:rFonts w:cs="Times New Roman"/>
          <w:sz w:val="24"/>
        </w:rPr>
        <w:instrText xml:space="preserve"> SEQ </w:instrText>
      </w:r>
      <w:r w:rsidRPr="00692303">
        <w:rPr>
          <w:rFonts w:cs="Times New Roman"/>
          <w:sz w:val="24"/>
        </w:rPr>
        <w:instrText>表</w:instrText>
      </w:r>
      <w:r w:rsidRPr="00692303">
        <w:rPr>
          <w:rFonts w:cs="Times New Roman"/>
          <w:sz w:val="24"/>
        </w:rPr>
        <w:instrText xml:space="preserve"> \* ARABIC </w:instrText>
      </w:r>
      <w:r w:rsidRPr="00692303">
        <w:rPr>
          <w:rFonts w:cs="Times New Roman"/>
          <w:sz w:val="24"/>
        </w:rPr>
        <w:fldChar w:fldCharType="separate"/>
      </w:r>
      <w:r w:rsidR="00153832">
        <w:rPr>
          <w:rFonts w:cs="Times New Roman"/>
          <w:noProof/>
          <w:sz w:val="24"/>
        </w:rPr>
        <w:t>13</w:t>
      </w:r>
      <w:r w:rsidRPr="00692303">
        <w:rPr>
          <w:rFonts w:cs="Times New Roman"/>
          <w:sz w:val="24"/>
        </w:rPr>
        <w:fldChar w:fldCharType="end"/>
      </w:r>
      <w:r w:rsidR="00814807" w:rsidRPr="00692303">
        <w:rPr>
          <w:rFonts w:cs="Times New Roman"/>
          <w:sz w:val="24"/>
        </w:rPr>
        <w:t>、數據品質等級對照表</w:t>
      </w:r>
      <w:bookmarkEnd w:id="145"/>
    </w:p>
    <w:bookmarkEnd w:id="141"/>
    <w:bookmarkEnd w:id="142"/>
    <w:bookmarkEnd w:id="143"/>
    <w:bookmarkEnd w:id="144"/>
    <w:p w14:paraId="60648F8D" w14:textId="1CDBCBFD" w:rsidR="00AE5EE8" w:rsidRPr="00AE5EE8" w:rsidRDefault="00AE5EE8" w:rsidP="00AE5EE8"/>
    <w:p w14:paraId="372D59EA" w14:textId="77777777" w:rsidR="00AE5EE8" w:rsidRPr="008C4ABF" w:rsidRDefault="00AE5EE8" w:rsidP="006E5DB3"/>
    <w:p w14:paraId="405D454C" w14:textId="531FEF1D" w:rsidR="008859C5" w:rsidRDefault="0081104C" w:rsidP="00BD4BC3">
      <w:pPr>
        <w:widowControl/>
        <w:spacing w:line="20" w:lineRule="atLeast"/>
        <w:rPr>
          <w:rFonts w:cs="Times New Roman"/>
          <w:szCs w:val="36"/>
        </w:rPr>
      </w:pPr>
      <w:bookmarkStart w:id="146" w:name="_Toc514022224"/>
      <w:bookmarkStart w:id="147" w:name="_Toc514028981"/>
      <w:r w:rsidRPr="00692303">
        <w:rPr>
          <w:rFonts w:cs="Times New Roman"/>
          <w:szCs w:val="36"/>
        </w:rPr>
        <w:br w:type="page"/>
      </w:r>
    </w:p>
    <w:p w14:paraId="19B224E6" w14:textId="531FEF1D" w:rsidR="00E337C2" w:rsidRDefault="00E337C2" w:rsidP="008E34A1">
      <w:pPr>
        <w:rPr>
          <w:rFonts w:cs="Times New Roman"/>
          <w:szCs w:val="36"/>
        </w:rPr>
      </w:pPr>
    </w:p>
    <w:p w14:paraId="42F746B3" w14:textId="3FE8F347" w:rsidR="001A000E" w:rsidRPr="00692303" w:rsidRDefault="001A000E" w:rsidP="00BD4BC3">
      <w:pPr>
        <w:pStyle w:val="1"/>
        <w:widowControl/>
        <w:spacing w:line="20" w:lineRule="atLeast"/>
        <w:rPr>
          <w:szCs w:val="36"/>
        </w:rPr>
      </w:pPr>
      <w:bookmarkStart w:id="148" w:name="_Toc197963312"/>
      <w:r w:rsidRPr="00692303">
        <w:rPr>
          <w:szCs w:val="36"/>
        </w:rPr>
        <w:t>第六章</w:t>
      </w:r>
      <w:r w:rsidR="00AF4FA7">
        <w:rPr>
          <w:szCs w:val="36"/>
        </w:rPr>
        <w:tab/>
      </w:r>
      <w:r w:rsidR="00F66EE4" w:rsidRPr="00692303">
        <w:rPr>
          <w:szCs w:val="36"/>
        </w:rPr>
        <w:t>碳</w:t>
      </w:r>
      <w:r w:rsidRPr="00692303">
        <w:rPr>
          <w:szCs w:val="36"/>
        </w:rPr>
        <w:t>足跡報告及紀錄管理</w:t>
      </w:r>
      <w:bookmarkEnd w:id="146"/>
      <w:bookmarkEnd w:id="147"/>
      <w:bookmarkEnd w:id="148"/>
    </w:p>
    <w:p w14:paraId="2360291B" w14:textId="77777777" w:rsidR="00434EB8" w:rsidRPr="00553B33" w:rsidRDefault="00434EB8" w:rsidP="00BD4BC3">
      <w:pPr>
        <w:pStyle w:val="a3"/>
        <w:widowControl/>
        <w:spacing w:line="20" w:lineRule="atLeast"/>
        <w:jc w:val="left"/>
        <w:rPr>
          <w:rFonts w:ascii="Times New Roman" w:eastAsia="標楷體" w:hAnsi="Times New Roman"/>
        </w:rPr>
      </w:pPr>
      <w:bookmarkStart w:id="149" w:name="_Toc514022225"/>
      <w:bookmarkStart w:id="150" w:name="_Toc515281912"/>
      <w:bookmarkStart w:id="151" w:name="_Toc197963313"/>
      <w:r w:rsidRPr="00692303">
        <w:rPr>
          <w:rFonts w:ascii="Times New Roman" w:eastAsia="標楷體" w:hAnsi="Times New Roman"/>
        </w:rPr>
        <w:t>6.1</w:t>
      </w:r>
      <w:r w:rsidRPr="00553B33">
        <w:rPr>
          <w:rFonts w:ascii="Times New Roman" w:eastAsia="標楷體" w:hAnsi="Times New Roman"/>
        </w:rPr>
        <w:t>內部查證結果</w:t>
      </w:r>
      <w:bookmarkEnd w:id="149"/>
      <w:bookmarkEnd w:id="150"/>
      <w:bookmarkEnd w:id="151"/>
    </w:p>
    <w:p w14:paraId="3B15AFC0" w14:textId="15CE6E73" w:rsidR="00AE207B" w:rsidRPr="00553B33" w:rsidRDefault="006138AA" w:rsidP="00BD4BC3">
      <w:pPr>
        <w:pStyle w:val="11"/>
        <w:widowControl/>
        <w:spacing w:before="180" w:after="180" w:line="20" w:lineRule="atLeast"/>
        <w:ind w:left="0" w:firstLineChars="236" w:firstLine="614"/>
        <w:rPr>
          <w:rFonts w:ascii="Times New Roman" w:eastAsia="標楷體" w:hAnsi="Times New Roman"/>
          <w:sz w:val="24"/>
          <w:szCs w:val="24"/>
        </w:rPr>
      </w:pPr>
      <w:r w:rsidRPr="00553B33">
        <w:rPr>
          <w:rFonts w:ascii="Times New Roman" w:eastAsia="標楷體" w:hAnsi="Times New Roman"/>
        </w:rPr>
        <w:t>本公司</w:t>
      </w:r>
      <w:r w:rsidR="00260010">
        <w:rPr>
          <w:rFonts w:ascii="Times New Roman" w:eastAsia="標楷體" w:hAnsi="Times New Roman" w:hint="eastAsia"/>
        </w:rPr>
        <w:t>由</w:t>
      </w:r>
      <w:r w:rsidR="002413E1" w:rsidRPr="002413E1">
        <w:rPr>
          <w:rFonts w:ascii="Times New Roman" w:eastAsia="標楷體" w:hAnsi="Times New Roman" w:hint="eastAsia"/>
        </w:rPr>
        <w:t>內部查證員</w:t>
      </w:r>
      <w:r w:rsidRPr="00553B33">
        <w:rPr>
          <w:rFonts w:ascii="Times New Roman" w:eastAsia="標楷體" w:hAnsi="Times New Roman"/>
        </w:rPr>
        <w:t>並於</w:t>
      </w:r>
      <w:r w:rsidR="00856986">
        <w:rPr>
          <w:rFonts w:ascii="Times New Roman" w:eastAsia="標楷體" w:hAnsi="Times New Roman" w:hint="eastAsia"/>
        </w:rPr>
        <w:t xml:space="preserve"> </w:t>
      </w:r>
      <w:r w:rsidR="00484A87">
        <w:rPr>
          <w:rFonts w:ascii="Times New Roman" w:eastAsia="標楷體" w:hAnsi="Times New Roman" w:hint="eastAsia"/>
        </w:rPr>
        <w:t>11</w:t>
      </w:r>
      <w:r w:rsidR="000F28B5">
        <w:rPr>
          <w:rFonts w:ascii="Times New Roman" w:eastAsia="標楷體" w:hAnsi="Times New Roman" w:hint="eastAsia"/>
        </w:rPr>
        <w:t>3</w:t>
      </w:r>
      <w:r w:rsidR="0079588A">
        <w:rPr>
          <w:rFonts w:ascii="Times New Roman" w:eastAsia="標楷體" w:hAnsi="Times New Roman"/>
        </w:rPr>
        <w:t>年</w:t>
      </w:r>
      <w:r w:rsidR="00856986">
        <w:rPr>
          <w:rFonts w:ascii="Times New Roman" w:eastAsia="標楷體" w:hAnsi="Times New Roman" w:hint="eastAsia"/>
        </w:rPr>
        <w:t xml:space="preserve"> </w:t>
      </w:r>
      <w:r w:rsidR="000B48B0">
        <w:rPr>
          <w:rFonts w:ascii="Times New Roman" w:eastAsia="標楷體" w:hAnsi="Times New Roman" w:hint="eastAsia"/>
        </w:rPr>
        <w:t>6</w:t>
      </w:r>
      <w:r w:rsidR="0079588A">
        <w:rPr>
          <w:rFonts w:ascii="Times New Roman" w:eastAsia="標楷體" w:hAnsi="Times New Roman" w:hint="eastAsia"/>
        </w:rPr>
        <w:t>月</w:t>
      </w:r>
      <w:r w:rsidR="00856986">
        <w:rPr>
          <w:rFonts w:ascii="Times New Roman" w:eastAsia="標楷體" w:hAnsi="Times New Roman" w:hint="eastAsia"/>
        </w:rPr>
        <w:t xml:space="preserve"> </w:t>
      </w:r>
      <w:r w:rsidR="000B48B0">
        <w:rPr>
          <w:rFonts w:ascii="Times New Roman" w:eastAsia="標楷體" w:hAnsi="Times New Roman" w:hint="eastAsia"/>
        </w:rPr>
        <w:t>21</w:t>
      </w:r>
      <w:r w:rsidR="00295BEF">
        <w:rPr>
          <w:rFonts w:ascii="Times New Roman" w:eastAsia="標楷體" w:hAnsi="Times New Roman" w:hint="eastAsia"/>
        </w:rPr>
        <w:t>號</w:t>
      </w:r>
      <w:r w:rsidR="009919BD">
        <w:rPr>
          <w:rFonts w:ascii="Times New Roman" w:eastAsia="標楷體" w:hAnsi="Times New Roman"/>
        </w:rPr>
        <w:t>完成</w:t>
      </w:r>
      <w:r w:rsidRPr="00553B33">
        <w:rPr>
          <w:rFonts w:ascii="Times New Roman" w:eastAsia="標楷體" w:hAnsi="Times New Roman"/>
        </w:rPr>
        <w:t>廠內部查證工作。</w:t>
      </w:r>
    </w:p>
    <w:p w14:paraId="4A042267" w14:textId="48F2A8BD" w:rsidR="00434EB8" w:rsidRPr="00553B33" w:rsidRDefault="00434EB8" w:rsidP="00BD4BC3">
      <w:pPr>
        <w:pStyle w:val="a3"/>
        <w:widowControl/>
        <w:spacing w:line="20" w:lineRule="atLeast"/>
        <w:jc w:val="left"/>
        <w:rPr>
          <w:rFonts w:ascii="Times New Roman" w:eastAsia="標楷體" w:hAnsi="Times New Roman"/>
        </w:rPr>
      </w:pPr>
      <w:bookmarkStart w:id="152" w:name="_Toc514022227"/>
      <w:bookmarkStart w:id="153" w:name="_Toc515281914"/>
      <w:bookmarkStart w:id="154" w:name="_Toc197963314"/>
      <w:r w:rsidRPr="00553B33">
        <w:rPr>
          <w:rFonts w:ascii="Times New Roman" w:eastAsia="標楷體" w:hAnsi="Times New Roman"/>
        </w:rPr>
        <w:t>6.2</w:t>
      </w:r>
      <w:bookmarkEnd w:id="152"/>
      <w:bookmarkEnd w:id="153"/>
      <w:r w:rsidR="00F66EE4" w:rsidRPr="00553B33">
        <w:rPr>
          <w:rFonts w:ascii="Times New Roman" w:eastAsia="標楷體" w:hAnsi="Times New Roman"/>
        </w:rPr>
        <w:t>外部查證</w:t>
      </w:r>
      <w:bookmarkEnd w:id="154"/>
    </w:p>
    <w:p w14:paraId="1BA8B877" w14:textId="0304CEE3" w:rsidR="00434EB8" w:rsidRPr="00553B33" w:rsidRDefault="00434EB8" w:rsidP="00BD4BC3">
      <w:pPr>
        <w:widowControl/>
        <w:spacing w:line="20" w:lineRule="atLeast"/>
        <w:ind w:firstLineChars="218" w:firstLine="567"/>
        <w:jc w:val="both"/>
        <w:rPr>
          <w:rFonts w:cs="Times New Roman"/>
          <w:sz w:val="26"/>
          <w:szCs w:val="26"/>
        </w:rPr>
      </w:pPr>
      <w:r w:rsidRPr="00553B33">
        <w:rPr>
          <w:rFonts w:cs="Times New Roman"/>
          <w:sz w:val="26"/>
          <w:szCs w:val="26"/>
        </w:rPr>
        <w:t>本報告</w:t>
      </w:r>
      <w:r w:rsidR="00F66EE4" w:rsidRPr="00553B33">
        <w:rPr>
          <w:rFonts w:cs="Times New Roman"/>
          <w:szCs w:val="24"/>
        </w:rPr>
        <w:t>委由</w:t>
      </w:r>
      <w:r w:rsidR="00F66EE4" w:rsidRPr="00553B33">
        <w:rPr>
          <w:rFonts w:cs="Times New Roman"/>
          <w:szCs w:val="24"/>
        </w:rPr>
        <w:t>SGS</w:t>
      </w:r>
      <w:r w:rsidR="00F66EE4" w:rsidRPr="00553B33">
        <w:rPr>
          <w:rFonts w:cs="Times New Roman"/>
          <w:szCs w:val="24"/>
        </w:rPr>
        <w:t>臺灣檢驗科技公司於</w:t>
      </w:r>
      <w:r w:rsidR="00856986">
        <w:rPr>
          <w:rFonts w:cs="Times New Roman" w:hint="eastAsia"/>
          <w:szCs w:val="24"/>
        </w:rPr>
        <w:t xml:space="preserve"> </w:t>
      </w:r>
      <w:r w:rsidR="00484A87">
        <w:rPr>
          <w:rFonts w:cs="Times New Roman" w:hint="eastAsia"/>
          <w:szCs w:val="24"/>
        </w:rPr>
        <w:t>11</w:t>
      </w:r>
      <w:r w:rsidR="000F28B5">
        <w:rPr>
          <w:rFonts w:cs="Times New Roman" w:hint="eastAsia"/>
          <w:szCs w:val="24"/>
        </w:rPr>
        <w:t>3</w:t>
      </w:r>
      <w:r w:rsidR="00F66EE4" w:rsidRPr="00553B33">
        <w:rPr>
          <w:rFonts w:cs="Times New Roman"/>
          <w:szCs w:val="24"/>
        </w:rPr>
        <w:t>年</w:t>
      </w:r>
      <w:r w:rsidR="00856986">
        <w:rPr>
          <w:rFonts w:cs="Times New Roman" w:hint="eastAsia"/>
          <w:szCs w:val="24"/>
        </w:rPr>
        <w:t xml:space="preserve"> </w:t>
      </w:r>
      <w:r w:rsidR="00636798">
        <w:rPr>
          <w:rFonts w:cs="Times New Roman" w:hint="eastAsia"/>
          <w:szCs w:val="24"/>
        </w:rPr>
        <w:t>7</w:t>
      </w:r>
      <w:r w:rsidR="00F66EE4" w:rsidRPr="00553B33">
        <w:rPr>
          <w:rFonts w:cs="Times New Roman"/>
          <w:szCs w:val="24"/>
        </w:rPr>
        <w:t>月進行外部查證，並將依據雙方所協議之合理保證等級提出查證聲明。</w:t>
      </w:r>
    </w:p>
    <w:p w14:paraId="32B9680D" w14:textId="77777777" w:rsidR="001A000E" w:rsidRPr="00553B33" w:rsidRDefault="001A000E" w:rsidP="00BD4BC3">
      <w:pPr>
        <w:widowControl/>
        <w:spacing w:line="20" w:lineRule="atLeast"/>
        <w:rPr>
          <w:rFonts w:cs="Times New Roman"/>
        </w:rPr>
      </w:pPr>
      <w:r w:rsidRPr="00553B33">
        <w:rPr>
          <w:rFonts w:cs="Times New Roman"/>
        </w:rPr>
        <w:br w:type="page"/>
      </w:r>
    </w:p>
    <w:p w14:paraId="0DD984C1" w14:textId="43DF9695" w:rsidR="001A000E" w:rsidRPr="00692303" w:rsidRDefault="001A000E" w:rsidP="00BD4BC3">
      <w:pPr>
        <w:pStyle w:val="1"/>
        <w:widowControl/>
        <w:spacing w:line="20" w:lineRule="atLeast"/>
        <w:rPr>
          <w:szCs w:val="36"/>
        </w:rPr>
      </w:pPr>
      <w:bookmarkStart w:id="155" w:name="_Toc513930212"/>
      <w:bookmarkStart w:id="156" w:name="_Toc514028985"/>
      <w:bookmarkStart w:id="157" w:name="_Toc197963315"/>
      <w:r w:rsidRPr="00692303">
        <w:rPr>
          <w:szCs w:val="36"/>
        </w:rPr>
        <w:lastRenderedPageBreak/>
        <w:t>第七章</w:t>
      </w:r>
      <w:r w:rsidR="00AF4FA7">
        <w:rPr>
          <w:szCs w:val="36"/>
        </w:rPr>
        <w:tab/>
      </w:r>
      <w:r w:rsidRPr="00692303">
        <w:rPr>
          <w:szCs w:val="36"/>
        </w:rPr>
        <w:t>參考文獻</w:t>
      </w:r>
      <w:bookmarkEnd w:id="155"/>
      <w:bookmarkEnd w:id="156"/>
      <w:bookmarkEnd w:id="157"/>
    </w:p>
    <w:p w14:paraId="1BBF3B02" w14:textId="74E61B34" w:rsidR="0087194D" w:rsidRPr="00E43E1A" w:rsidRDefault="0087194D" w:rsidP="00560F3B">
      <w:pPr>
        <w:pStyle w:val="a9"/>
        <w:numPr>
          <w:ilvl w:val="0"/>
          <w:numId w:val="9"/>
        </w:numPr>
        <w:spacing w:line="276" w:lineRule="auto"/>
        <w:ind w:leftChars="0"/>
        <w:rPr>
          <w:rFonts w:cs="Times New Roman"/>
          <w:szCs w:val="24"/>
        </w:rPr>
      </w:pPr>
      <w:r w:rsidRPr="00E43E1A">
        <w:rPr>
          <w:rFonts w:cs="Times New Roman"/>
          <w:kern w:val="0"/>
          <w:szCs w:val="24"/>
        </w:rPr>
        <w:t>行政院環境保護署</w:t>
      </w:r>
      <w:r w:rsidRPr="00E43E1A">
        <w:rPr>
          <w:rFonts w:cs="Times New Roman"/>
          <w:kern w:val="0"/>
          <w:szCs w:val="24"/>
        </w:rPr>
        <w:t>-</w:t>
      </w:r>
      <w:r w:rsidRPr="00E43E1A">
        <w:rPr>
          <w:rFonts w:cs="Times New Roman"/>
          <w:kern w:val="0"/>
          <w:szCs w:val="24"/>
        </w:rPr>
        <w:t>碳足跡數據品質評估手冊</w:t>
      </w:r>
      <w:r w:rsidRPr="00E43E1A">
        <w:rPr>
          <w:rFonts w:cs="Times New Roman"/>
          <w:kern w:val="0"/>
          <w:szCs w:val="24"/>
        </w:rPr>
        <w:t xml:space="preserve"> </w:t>
      </w:r>
      <w:r w:rsidRPr="00E43E1A">
        <w:rPr>
          <w:rFonts w:cs="Times New Roman"/>
          <w:kern w:val="0"/>
          <w:szCs w:val="24"/>
        </w:rPr>
        <w:t>第二版。</w:t>
      </w:r>
    </w:p>
    <w:p w14:paraId="124787C8" w14:textId="77777777" w:rsidR="0087194D" w:rsidRPr="00E43E1A" w:rsidRDefault="0087194D" w:rsidP="00560F3B">
      <w:pPr>
        <w:pStyle w:val="a9"/>
        <w:widowControl/>
        <w:numPr>
          <w:ilvl w:val="0"/>
          <w:numId w:val="9"/>
        </w:numPr>
        <w:spacing w:line="276" w:lineRule="auto"/>
        <w:ind w:leftChars="0"/>
        <w:rPr>
          <w:rFonts w:cs="Times New Roman"/>
          <w:szCs w:val="24"/>
        </w:rPr>
      </w:pPr>
      <w:r w:rsidRPr="00E43E1A">
        <w:rPr>
          <w:rFonts w:cs="Times New Roman"/>
          <w:szCs w:val="24"/>
        </w:rPr>
        <w:t xml:space="preserve">ISO 14040:2006, Environmental management </w:t>
      </w:r>
      <w:proofErr w:type="gramStart"/>
      <w:r w:rsidRPr="00E43E1A">
        <w:rPr>
          <w:rFonts w:cs="Times New Roman"/>
          <w:szCs w:val="24"/>
        </w:rPr>
        <w:t>—</w:t>
      </w:r>
      <w:proofErr w:type="gramEnd"/>
      <w:r w:rsidRPr="00E43E1A">
        <w:rPr>
          <w:rFonts w:cs="Times New Roman"/>
          <w:szCs w:val="24"/>
        </w:rPr>
        <w:t xml:space="preserve"> Life cycle assessment </w:t>
      </w:r>
      <w:proofErr w:type="gramStart"/>
      <w:r w:rsidRPr="00E43E1A">
        <w:rPr>
          <w:rFonts w:cs="Times New Roman"/>
          <w:szCs w:val="24"/>
        </w:rPr>
        <w:t>—</w:t>
      </w:r>
      <w:proofErr w:type="gramEnd"/>
      <w:r w:rsidRPr="00E43E1A">
        <w:rPr>
          <w:rFonts w:cs="Times New Roman"/>
          <w:szCs w:val="24"/>
        </w:rPr>
        <w:t xml:space="preserve"> Principles and framework, 2006.</w:t>
      </w:r>
      <w:r w:rsidRPr="00E43E1A">
        <w:rPr>
          <w:rFonts w:cs="Times New Roman"/>
          <w:szCs w:val="24"/>
        </w:rPr>
        <w:t>。</w:t>
      </w:r>
    </w:p>
    <w:p w14:paraId="5D30C524" w14:textId="77777777" w:rsidR="0087194D" w:rsidRPr="00E43E1A" w:rsidRDefault="0087194D" w:rsidP="00560F3B">
      <w:pPr>
        <w:pStyle w:val="a9"/>
        <w:widowControl/>
        <w:numPr>
          <w:ilvl w:val="0"/>
          <w:numId w:val="9"/>
        </w:numPr>
        <w:spacing w:line="276" w:lineRule="auto"/>
        <w:ind w:leftChars="0"/>
        <w:rPr>
          <w:rFonts w:cs="Times New Roman"/>
          <w:szCs w:val="24"/>
        </w:rPr>
      </w:pPr>
      <w:r w:rsidRPr="00E43E1A">
        <w:rPr>
          <w:rFonts w:cs="Times New Roman"/>
          <w:szCs w:val="24"/>
        </w:rPr>
        <w:t xml:space="preserve">ISO 14044:2006, Environmental management </w:t>
      </w:r>
      <w:proofErr w:type="gramStart"/>
      <w:r w:rsidRPr="00E43E1A">
        <w:rPr>
          <w:rFonts w:cs="Times New Roman"/>
          <w:szCs w:val="24"/>
        </w:rPr>
        <w:t>—</w:t>
      </w:r>
      <w:proofErr w:type="gramEnd"/>
      <w:r w:rsidRPr="00E43E1A">
        <w:rPr>
          <w:rFonts w:cs="Times New Roman"/>
          <w:szCs w:val="24"/>
        </w:rPr>
        <w:t xml:space="preserve"> Life cycle assessment </w:t>
      </w:r>
      <w:proofErr w:type="gramStart"/>
      <w:r w:rsidRPr="00E43E1A">
        <w:rPr>
          <w:rFonts w:cs="Times New Roman"/>
          <w:szCs w:val="24"/>
        </w:rPr>
        <w:t>—</w:t>
      </w:r>
      <w:proofErr w:type="gramEnd"/>
      <w:r w:rsidRPr="00E43E1A">
        <w:rPr>
          <w:rFonts w:cs="Times New Roman"/>
          <w:szCs w:val="24"/>
        </w:rPr>
        <w:t xml:space="preserve"> Requirements and guidelines, 2006</w:t>
      </w:r>
      <w:r w:rsidRPr="00E43E1A">
        <w:rPr>
          <w:rFonts w:cs="Times New Roman"/>
          <w:szCs w:val="24"/>
        </w:rPr>
        <w:t>。</w:t>
      </w:r>
    </w:p>
    <w:p w14:paraId="3307ECD7" w14:textId="22C40FE7" w:rsidR="0087194D" w:rsidRPr="00E43E1A" w:rsidRDefault="00D948A3" w:rsidP="00560F3B">
      <w:pPr>
        <w:pStyle w:val="a9"/>
        <w:widowControl/>
        <w:numPr>
          <w:ilvl w:val="0"/>
          <w:numId w:val="9"/>
        </w:numPr>
        <w:spacing w:line="276" w:lineRule="auto"/>
        <w:ind w:leftChars="0"/>
        <w:rPr>
          <w:rFonts w:cs="Times New Roman"/>
          <w:szCs w:val="24"/>
        </w:rPr>
      </w:pPr>
      <w:r w:rsidRPr="00E43E1A">
        <w:rPr>
          <w:rFonts w:cs="Times New Roman"/>
          <w:szCs w:val="24"/>
        </w:rPr>
        <w:t>ISO</w:t>
      </w:r>
      <w:r w:rsidR="0087194D" w:rsidRPr="00E43E1A">
        <w:rPr>
          <w:rFonts w:cs="Times New Roman"/>
          <w:szCs w:val="24"/>
        </w:rPr>
        <w:t xml:space="preserve"> 14067:201</w:t>
      </w:r>
      <w:r w:rsidR="00666921" w:rsidRPr="00E43E1A">
        <w:rPr>
          <w:rFonts w:cs="Times New Roman"/>
          <w:szCs w:val="24"/>
        </w:rPr>
        <w:t>8</w:t>
      </w:r>
      <w:r w:rsidR="0087194D" w:rsidRPr="00E43E1A">
        <w:rPr>
          <w:rFonts w:cs="Times New Roman"/>
          <w:szCs w:val="24"/>
        </w:rPr>
        <w:t>, Greenhouse gases -- Carbon footprint of products -- Requirements and guidelines for quantification and communication, 201</w:t>
      </w:r>
      <w:r w:rsidR="00666921" w:rsidRPr="00E43E1A">
        <w:rPr>
          <w:rFonts w:cs="Times New Roman"/>
          <w:szCs w:val="24"/>
        </w:rPr>
        <w:t>8</w:t>
      </w:r>
      <w:r w:rsidR="0087194D" w:rsidRPr="00E43E1A">
        <w:rPr>
          <w:rFonts w:cs="Times New Roman"/>
          <w:szCs w:val="24"/>
        </w:rPr>
        <w:t>。</w:t>
      </w:r>
    </w:p>
    <w:p w14:paraId="1EB5AC17" w14:textId="7D747D7B" w:rsidR="00E43E1A" w:rsidRPr="00E43E1A" w:rsidRDefault="004F209E" w:rsidP="00560F3B">
      <w:pPr>
        <w:pStyle w:val="a9"/>
        <w:widowControl/>
        <w:numPr>
          <w:ilvl w:val="0"/>
          <w:numId w:val="9"/>
        </w:numPr>
        <w:spacing w:line="276" w:lineRule="auto"/>
        <w:ind w:leftChars="0"/>
        <w:rPr>
          <w:rFonts w:cs="Times New Roman"/>
          <w:szCs w:val="24"/>
        </w:rPr>
      </w:pPr>
      <w:r w:rsidRPr="00E43E1A">
        <w:rPr>
          <w:rFonts w:cs="Times New Roman"/>
          <w:szCs w:val="24"/>
        </w:rPr>
        <w:t xml:space="preserve">ICAO Carbon Emissions Calculator, </w:t>
      </w:r>
      <w:hyperlink r:id="rId28" w:history="1">
        <w:r w:rsidR="00E43E1A" w:rsidRPr="00E43E1A">
          <w:rPr>
            <w:rStyle w:val="ab"/>
            <w:rFonts w:cs="Times New Roman"/>
            <w:szCs w:val="24"/>
          </w:rPr>
          <w:t>https://applications.icao.int/icec</w:t>
        </w:r>
      </w:hyperlink>
    </w:p>
    <w:p w14:paraId="5215CA1F" w14:textId="37533C46" w:rsidR="0087194D" w:rsidRPr="00E43E1A" w:rsidRDefault="0058706D" w:rsidP="00560F3B">
      <w:pPr>
        <w:pStyle w:val="a9"/>
        <w:widowControl/>
        <w:numPr>
          <w:ilvl w:val="0"/>
          <w:numId w:val="9"/>
        </w:numPr>
        <w:spacing w:line="276" w:lineRule="auto"/>
        <w:ind w:leftChars="0"/>
        <w:rPr>
          <w:rFonts w:cs="Times New Roman"/>
          <w:szCs w:val="24"/>
        </w:rPr>
      </w:pPr>
      <w:r>
        <w:rPr>
          <w:rFonts w:cs="Times New Roman" w:hint="eastAsia"/>
          <w:szCs w:val="24"/>
        </w:rPr>
        <w:t>產品碳足跡資訊網</w:t>
      </w:r>
      <w:r w:rsidR="004F209E" w:rsidRPr="00E43E1A">
        <w:rPr>
          <w:rFonts w:cs="Times New Roman"/>
          <w:szCs w:val="24"/>
        </w:rPr>
        <w:t>(</w:t>
      </w:r>
      <w:r w:rsidR="004F209E" w:rsidRPr="00E43E1A">
        <w:rPr>
          <w:rFonts w:cs="Times New Roman"/>
          <w:szCs w:val="24"/>
        </w:rPr>
        <w:t>網址</w:t>
      </w:r>
      <w:r w:rsidR="004F209E" w:rsidRPr="00E43E1A">
        <w:rPr>
          <w:rFonts w:cs="Times New Roman"/>
          <w:szCs w:val="24"/>
        </w:rPr>
        <w:t xml:space="preserve">: </w:t>
      </w:r>
      <w:hyperlink r:id="rId29" w:history="1">
        <w:r w:rsidR="00E43E1A" w:rsidRPr="00E43E1A">
          <w:rPr>
            <w:rStyle w:val="ab"/>
            <w:rFonts w:cs="Times New Roman"/>
            <w:szCs w:val="24"/>
          </w:rPr>
          <w:t>https://cfp-calculate.tw/cfpc/WebPage/LoginPage.aspx</w:t>
        </w:r>
      </w:hyperlink>
      <w:r w:rsidR="00E43E1A" w:rsidRPr="00E43E1A">
        <w:rPr>
          <w:rFonts w:cs="Times New Roman" w:hint="eastAsia"/>
          <w:szCs w:val="24"/>
        </w:rPr>
        <w:t>)</w:t>
      </w:r>
    </w:p>
    <w:p w14:paraId="3A602196" w14:textId="6133B590" w:rsidR="00E43E1A" w:rsidRDefault="00F66EE4" w:rsidP="00560F3B">
      <w:pPr>
        <w:pStyle w:val="a9"/>
        <w:widowControl/>
        <w:numPr>
          <w:ilvl w:val="0"/>
          <w:numId w:val="9"/>
        </w:numPr>
        <w:spacing w:line="276" w:lineRule="auto"/>
        <w:ind w:leftChars="0"/>
        <w:rPr>
          <w:rFonts w:cs="Times New Roman"/>
          <w:szCs w:val="24"/>
        </w:rPr>
      </w:pPr>
      <w:r w:rsidRPr="00E43E1A">
        <w:rPr>
          <w:rFonts w:cs="Times New Roman"/>
          <w:szCs w:val="24"/>
        </w:rPr>
        <w:t>智邦</w:t>
      </w:r>
      <w:r w:rsidR="0087194D" w:rsidRPr="00E43E1A">
        <w:rPr>
          <w:rFonts w:cs="Times New Roman"/>
          <w:szCs w:val="24"/>
        </w:rPr>
        <w:t>科技</w:t>
      </w:r>
      <w:r w:rsidR="00E741A5" w:rsidRPr="00E43E1A">
        <w:rPr>
          <w:rFonts w:cs="Times New Roman"/>
          <w:szCs w:val="24"/>
        </w:rPr>
        <w:t>歷年企業</w:t>
      </w:r>
      <w:r w:rsidR="0087194D" w:rsidRPr="00E43E1A">
        <w:rPr>
          <w:rFonts w:cs="Times New Roman"/>
          <w:szCs w:val="24"/>
        </w:rPr>
        <w:t>社會責任報告書</w:t>
      </w:r>
      <w:r w:rsidR="0087194D" w:rsidRPr="00E43E1A">
        <w:rPr>
          <w:rFonts w:cs="Times New Roman"/>
          <w:szCs w:val="24"/>
        </w:rPr>
        <w:t>(</w:t>
      </w:r>
      <w:r w:rsidR="0087194D" w:rsidRPr="00E43E1A">
        <w:rPr>
          <w:rFonts w:cs="Times New Roman"/>
          <w:szCs w:val="24"/>
        </w:rPr>
        <w:t>網址</w:t>
      </w:r>
      <w:r w:rsidR="0087194D" w:rsidRPr="00E43E1A">
        <w:rPr>
          <w:rFonts w:cs="Times New Roman"/>
          <w:szCs w:val="24"/>
        </w:rPr>
        <w:t>:</w:t>
      </w:r>
      <w:r w:rsidR="00E741A5" w:rsidRPr="00E43E1A">
        <w:rPr>
          <w:rFonts w:cs="Times New Roman"/>
          <w:szCs w:val="24"/>
        </w:rPr>
        <w:t xml:space="preserve"> </w:t>
      </w:r>
      <w:hyperlink r:id="rId30" w:history="1">
        <w:r w:rsidR="00E43E1A" w:rsidRPr="00E43E1A">
          <w:rPr>
            <w:rStyle w:val="ab"/>
            <w:rFonts w:cs="Times New Roman"/>
            <w:szCs w:val="24"/>
          </w:rPr>
          <w:t>https://www.accton.com.tw/dc_csr_report/</w:t>
        </w:r>
      </w:hyperlink>
      <w:r w:rsidR="00E43E1A" w:rsidRPr="00E43E1A">
        <w:rPr>
          <w:rFonts w:cs="Times New Roman" w:hint="eastAsia"/>
          <w:szCs w:val="24"/>
        </w:rPr>
        <w:t>)</w:t>
      </w:r>
    </w:p>
    <w:p w14:paraId="17C93167" w14:textId="06CBAD55" w:rsidR="004D5F3D" w:rsidRDefault="00AF1552" w:rsidP="00560F3B">
      <w:pPr>
        <w:pStyle w:val="a9"/>
        <w:widowControl/>
        <w:numPr>
          <w:ilvl w:val="0"/>
          <w:numId w:val="9"/>
        </w:numPr>
        <w:spacing w:line="276" w:lineRule="auto"/>
        <w:ind w:leftChars="0"/>
        <w:rPr>
          <w:rFonts w:cs="Times New Roman"/>
          <w:szCs w:val="24"/>
        </w:rPr>
      </w:pPr>
      <w:bookmarkStart w:id="158" w:name="_Ref153471654"/>
      <w:r>
        <w:rPr>
          <w:rFonts w:ascii="Arial" w:hAnsi="Arial" w:cs="Arial"/>
          <w:color w:val="000000"/>
          <w:shd w:val="clear" w:color="auto" w:fill="FFFFFF"/>
        </w:rPr>
        <w:t>環境部</w:t>
      </w:r>
      <w:r w:rsidR="00C57AFB">
        <w:rPr>
          <w:rFonts w:ascii="Arial" w:hAnsi="Arial" w:cs="Arial" w:hint="eastAsia"/>
          <w:color w:val="000000"/>
          <w:shd w:val="clear" w:color="auto" w:fill="FFFFFF"/>
        </w:rPr>
        <w:t>-</w:t>
      </w:r>
      <w:r w:rsidRPr="00AF1552">
        <w:rPr>
          <w:rFonts w:cs="Times New Roman" w:hint="eastAsia"/>
          <w:szCs w:val="24"/>
        </w:rPr>
        <w:t>公告列管材質回收率統計資料</w:t>
      </w:r>
      <w:r w:rsidR="00C57AFB" w:rsidRPr="00E43E1A">
        <w:rPr>
          <w:rFonts w:cs="Times New Roman"/>
          <w:szCs w:val="24"/>
        </w:rPr>
        <w:t>(</w:t>
      </w:r>
      <w:r w:rsidR="00C57AFB" w:rsidRPr="00E43E1A">
        <w:rPr>
          <w:rFonts w:cs="Times New Roman"/>
          <w:szCs w:val="24"/>
        </w:rPr>
        <w:t>網址</w:t>
      </w:r>
      <w:r w:rsidR="00C57AFB" w:rsidRPr="00E43E1A">
        <w:rPr>
          <w:rFonts w:cs="Times New Roman"/>
          <w:szCs w:val="24"/>
        </w:rPr>
        <w:t>:</w:t>
      </w:r>
      <w:r w:rsidR="00C57AFB" w:rsidRPr="00C57AFB">
        <w:t xml:space="preserve"> </w:t>
      </w:r>
      <w:hyperlink r:id="rId31" w:history="1">
        <w:r w:rsidR="00C57AFB" w:rsidRPr="00AD5E8B">
          <w:rPr>
            <w:rStyle w:val="ab"/>
            <w:rFonts w:cs="Times New Roman"/>
            <w:szCs w:val="24"/>
          </w:rPr>
          <w:t>https://data.moenv.gov.tw/dataset/detail/WR_P_14</w:t>
        </w:r>
      </w:hyperlink>
      <w:r w:rsidR="00C57AFB">
        <w:rPr>
          <w:rFonts w:cs="Times New Roman" w:hint="eastAsia"/>
          <w:szCs w:val="24"/>
        </w:rPr>
        <w:t xml:space="preserve"> )</w:t>
      </w:r>
      <w:bookmarkEnd w:id="158"/>
    </w:p>
    <w:p w14:paraId="4EC55917" w14:textId="66AEF50A" w:rsidR="00C57AFB" w:rsidRDefault="00896A7E" w:rsidP="00560F3B">
      <w:pPr>
        <w:pStyle w:val="a9"/>
        <w:widowControl/>
        <w:numPr>
          <w:ilvl w:val="0"/>
          <w:numId w:val="9"/>
        </w:numPr>
        <w:spacing w:line="276" w:lineRule="auto"/>
        <w:ind w:leftChars="0"/>
        <w:rPr>
          <w:rFonts w:cs="Times New Roman"/>
          <w:szCs w:val="24"/>
        </w:rPr>
      </w:pPr>
      <w:bookmarkStart w:id="159" w:name="_Ref153471239"/>
      <w:r w:rsidRPr="00896A7E">
        <w:rPr>
          <w:rFonts w:cs="Times New Roman"/>
          <w:szCs w:val="24"/>
        </w:rPr>
        <w:t>E-waste in México: case of study Tepic,</w:t>
      </w:r>
      <w:r>
        <w:rPr>
          <w:rFonts w:cs="Times New Roman" w:hint="eastAsia"/>
          <w:szCs w:val="24"/>
        </w:rPr>
        <w:t xml:space="preserve"> </w:t>
      </w:r>
      <w:r w:rsidRPr="00896A7E">
        <w:rPr>
          <w:rFonts w:cs="Times New Roman"/>
          <w:szCs w:val="24"/>
        </w:rPr>
        <w:t>Nayarit</w:t>
      </w:r>
      <w:r>
        <w:rPr>
          <w:rFonts w:cs="Times New Roman" w:hint="eastAsia"/>
          <w:szCs w:val="24"/>
        </w:rPr>
        <w:t>,</w:t>
      </w:r>
      <w:r w:rsidRPr="00E43E1A">
        <w:rPr>
          <w:rFonts w:cs="Times New Roman"/>
          <w:szCs w:val="24"/>
        </w:rPr>
        <w:t xml:space="preserve"> </w:t>
      </w:r>
      <w:hyperlink r:id="rId32" w:history="1">
        <w:r w:rsidR="00E018A2" w:rsidRPr="00AD5E8B">
          <w:rPr>
            <w:rStyle w:val="ab"/>
            <w:rFonts w:cs="Times New Roman"/>
            <w:szCs w:val="24"/>
          </w:rPr>
          <w:t>https://www.researchgate.net/publication/303112425_E-waste_in_Mexico_case_of_study_Tepic_Nayarit</w:t>
        </w:r>
      </w:hyperlink>
      <w:bookmarkEnd w:id="159"/>
      <w:r w:rsidR="00E018A2">
        <w:rPr>
          <w:rFonts w:cs="Times New Roman"/>
          <w:szCs w:val="24"/>
        </w:rPr>
        <w:t xml:space="preserve"> </w:t>
      </w:r>
    </w:p>
    <w:p w14:paraId="60FB718C" w14:textId="6E4184BA" w:rsidR="00920BC3" w:rsidRDefault="003C4B0B" w:rsidP="00560F3B">
      <w:pPr>
        <w:pStyle w:val="a9"/>
        <w:widowControl/>
        <w:numPr>
          <w:ilvl w:val="0"/>
          <w:numId w:val="9"/>
        </w:numPr>
        <w:spacing w:line="276" w:lineRule="auto"/>
        <w:ind w:leftChars="0"/>
        <w:rPr>
          <w:rFonts w:cs="Times New Roman"/>
          <w:szCs w:val="24"/>
        </w:rPr>
      </w:pPr>
      <w:bookmarkStart w:id="160" w:name="_Ref153472087"/>
      <w:r w:rsidRPr="003C4B0B">
        <w:rPr>
          <w:rFonts w:cs="Times New Roman" w:hint="eastAsia"/>
          <w:szCs w:val="24"/>
        </w:rPr>
        <w:t>廢棄包材回收率</w:t>
      </w:r>
      <w:hyperlink r:id="rId33" w:history="1">
        <w:r w:rsidRPr="00AD5E8B">
          <w:rPr>
            <w:rStyle w:val="ab"/>
            <w:rFonts w:cs="Times New Roman"/>
            <w:szCs w:val="24"/>
          </w:rPr>
          <w:t>https://e-info.org.tw/node/237388</w:t>
        </w:r>
      </w:hyperlink>
      <w:bookmarkEnd w:id="160"/>
      <w:r>
        <w:rPr>
          <w:rFonts w:cs="Times New Roman" w:hint="eastAsia"/>
          <w:szCs w:val="24"/>
        </w:rPr>
        <w:t xml:space="preserve"> </w:t>
      </w:r>
    </w:p>
    <w:p w14:paraId="628DCFCD" w14:textId="46CBC9AD" w:rsidR="00BC687E" w:rsidRDefault="00BC687E" w:rsidP="00560F3B">
      <w:pPr>
        <w:pStyle w:val="a9"/>
        <w:widowControl/>
        <w:numPr>
          <w:ilvl w:val="0"/>
          <w:numId w:val="9"/>
        </w:numPr>
        <w:spacing w:line="276" w:lineRule="auto"/>
        <w:ind w:leftChars="0"/>
        <w:rPr>
          <w:rFonts w:cs="Times New Roman"/>
          <w:szCs w:val="24"/>
        </w:rPr>
      </w:pPr>
      <w:bookmarkStart w:id="161" w:name="_Ref153472094"/>
      <w:r w:rsidRPr="00BC687E">
        <w:rPr>
          <w:rFonts w:cs="Times New Roman" w:hint="eastAsia"/>
          <w:szCs w:val="24"/>
        </w:rPr>
        <w:t>回收及廢棄物處理</w:t>
      </w:r>
      <w:hyperlink r:id="rId34" w:history="1">
        <w:r w:rsidRPr="00AD5E8B">
          <w:rPr>
            <w:rStyle w:val="ab"/>
            <w:rFonts w:cs="Times New Roman"/>
            <w:szCs w:val="24"/>
          </w:rPr>
          <w:t>https://www.ey.gov.tw/state/4AC21DC94B8E19A8/aea35f1b-0fe3-4ca9-8ab9-6579fd30a8f3</w:t>
        </w:r>
      </w:hyperlink>
      <w:bookmarkEnd w:id="161"/>
      <w:r>
        <w:rPr>
          <w:rFonts w:cs="Times New Roman" w:hint="eastAsia"/>
          <w:szCs w:val="24"/>
        </w:rPr>
        <w:t xml:space="preserve"> </w:t>
      </w:r>
    </w:p>
    <w:p w14:paraId="1304D1D5" w14:textId="5359BB0A" w:rsidR="008078FD" w:rsidRPr="00E43E1A" w:rsidRDefault="00F23FED" w:rsidP="00560F3B">
      <w:pPr>
        <w:pStyle w:val="a9"/>
        <w:widowControl/>
        <w:numPr>
          <w:ilvl w:val="0"/>
          <w:numId w:val="9"/>
        </w:numPr>
        <w:spacing w:line="276" w:lineRule="auto"/>
        <w:ind w:leftChars="0"/>
        <w:rPr>
          <w:rFonts w:cs="Times New Roman"/>
          <w:szCs w:val="24"/>
        </w:rPr>
      </w:pPr>
      <w:bookmarkStart w:id="162" w:name="_Ref153472137"/>
      <w:r w:rsidRPr="00F23FED">
        <w:rPr>
          <w:rFonts w:cs="Times New Roman"/>
          <w:szCs w:val="24"/>
        </w:rPr>
        <w:t xml:space="preserve">PLASTIC POLLUTION IN </w:t>
      </w:r>
      <w:proofErr w:type="gramStart"/>
      <w:r w:rsidRPr="00F23FED">
        <w:rPr>
          <w:rFonts w:cs="Times New Roman"/>
          <w:szCs w:val="24"/>
        </w:rPr>
        <w:t xml:space="preserve">MEXICO </w:t>
      </w:r>
      <w:r>
        <w:rPr>
          <w:rFonts w:cs="Times New Roman"/>
          <w:szCs w:val="24"/>
        </w:rPr>
        <w:t>,</w:t>
      </w:r>
      <w:proofErr w:type="gramEnd"/>
      <w:hyperlink r:id="rId35" w:history="1">
        <w:r w:rsidRPr="00AD5E8B">
          <w:rPr>
            <w:rStyle w:val="ab"/>
            <w:rFonts w:cs="Times New Roman"/>
            <w:szCs w:val="24"/>
          </w:rPr>
          <w:t>https://leap.unep.org/en/countries/mx/case-studies/mexico</w:t>
        </w:r>
      </w:hyperlink>
      <w:bookmarkEnd w:id="162"/>
      <w:r w:rsidR="008078FD">
        <w:rPr>
          <w:rFonts w:cs="Times New Roman" w:hint="eastAsia"/>
          <w:szCs w:val="24"/>
        </w:rPr>
        <w:t xml:space="preserve"> </w:t>
      </w:r>
    </w:p>
    <w:p w14:paraId="4B85D175" w14:textId="004644AE" w:rsidR="0087194D" w:rsidRPr="00F23FED" w:rsidRDefault="0087194D" w:rsidP="00E43E1A">
      <w:pPr>
        <w:widowControl/>
        <w:spacing w:line="276" w:lineRule="auto"/>
        <w:rPr>
          <w:rFonts w:cs="Times New Roman"/>
          <w:sz w:val="26"/>
          <w:szCs w:val="26"/>
        </w:rPr>
      </w:pPr>
    </w:p>
    <w:bookmarkEnd w:id="1"/>
    <w:p w14:paraId="6E9281BB" w14:textId="677C90B3" w:rsidR="00C942D3" w:rsidRPr="00357583" w:rsidRDefault="00C942D3" w:rsidP="00357583">
      <w:pPr>
        <w:pStyle w:val="a9"/>
        <w:widowControl/>
        <w:spacing w:line="20" w:lineRule="atLeast"/>
        <w:ind w:leftChars="0" w:left="0"/>
        <w:rPr>
          <w:rFonts w:cs="Times New Roman"/>
          <w:sz w:val="26"/>
          <w:szCs w:val="26"/>
        </w:rPr>
      </w:pPr>
    </w:p>
    <w:sectPr w:rsidR="00C942D3" w:rsidRPr="00357583" w:rsidSect="0072790E">
      <w:pgSz w:w="11906" w:h="16838"/>
      <w:pgMar w:top="720" w:right="720" w:bottom="720" w:left="720" w:header="851" w:footer="992" w:gutter="0"/>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vicky_tseng 曾筱淇" w:date="2024-04-01T14:34:00Z" w:initials="v曾">
    <w:p w14:paraId="50919641" w14:textId="77777777" w:rsidR="00B942DB" w:rsidRDefault="00B942DB">
      <w:pPr>
        <w:pStyle w:val="af5"/>
      </w:pPr>
      <w:r>
        <w:rPr>
          <w:rStyle w:val="af4"/>
        </w:rPr>
        <w:annotationRef/>
      </w:r>
      <w:r>
        <w:rPr>
          <w:rFonts w:hint="eastAsia"/>
        </w:rPr>
        <w:t>更改圖片</w:t>
      </w:r>
    </w:p>
    <w:p w14:paraId="1CD19837" w14:textId="76C07691" w:rsidR="00B942DB" w:rsidRDefault="00B942DB">
      <w:pPr>
        <w:pStyle w:val="af5"/>
      </w:pPr>
    </w:p>
  </w:comment>
  <w:comment w:id="14" w:author="vicky_tseng 曾筱淇" w:date="2024-04-01T14:35:00Z" w:initials="v曾">
    <w:p w14:paraId="2AF8817F" w14:textId="37A0C8C7" w:rsidR="00B942DB" w:rsidRDefault="00B942DB">
      <w:pPr>
        <w:pStyle w:val="af5"/>
      </w:pPr>
      <w:r>
        <w:rPr>
          <w:rStyle w:val="af4"/>
        </w:rPr>
        <w:annotationRef/>
      </w:r>
      <w:r>
        <w:rPr>
          <w:rFonts w:hint="eastAsia"/>
        </w:rPr>
        <w:t>確認更新組織圖</w:t>
      </w:r>
    </w:p>
  </w:comment>
  <w:comment w:id="36" w:author="vicky_tseng 曾筱淇" w:date="2024-04-01T14:38:00Z" w:initials="v曾">
    <w:p w14:paraId="33D9290D" w14:textId="3FE4A873" w:rsidR="00725020" w:rsidRDefault="001C5B8F">
      <w:pPr>
        <w:pStyle w:val="af5"/>
      </w:pPr>
      <w:r>
        <w:rPr>
          <w:rStyle w:val="af4"/>
        </w:rPr>
        <w:annotationRef/>
      </w:r>
      <w:r w:rsidR="00516DFE">
        <w:rPr>
          <w:rFonts w:hint="eastAsia"/>
        </w:rPr>
        <w:t>更換圖片</w:t>
      </w:r>
    </w:p>
  </w:comment>
  <w:comment w:id="39" w:author="vicky_tseng 曾筱淇" w:date="2023-12-01T09:45:00Z" w:initials="v曾">
    <w:p w14:paraId="25EBE1E6" w14:textId="08A4350E" w:rsidR="00826F26" w:rsidRDefault="00826F26">
      <w:pPr>
        <w:pStyle w:val="af5"/>
      </w:pPr>
      <w:r>
        <w:rPr>
          <w:rStyle w:val="af4"/>
        </w:rPr>
        <w:annotationRef/>
      </w:r>
      <w:r>
        <w:rPr>
          <w:rFonts w:hint="eastAsia"/>
        </w:rPr>
        <w:t>新增外包</w:t>
      </w:r>
    </w:p>
  </w:comment>
  <w:comment w:id="48" w:author="vicky_tseng 曾筱淇" w:date="2023-12-07T13:19:00Z" w:initials="v曾">
    <w:p w14:paraId="7BBB4FDA" w14:textId="14DC3F62" w:rsidR="008939CD" w:rsidRDefault="008939CD">
      <w:pPr>
        <w:pStyle w:val="af5"/>
      </w:pPr>
      <w:r>
        <w:rPr>
          <w:rStyle w:val="af4"/>
        </w:rPr>
        <w:annotationRef/>
      </w:r>
      <w:r>
        <w:rPr>
          <w:rFonts w:hint="eastAsia"/>
        </w:rPr>
        <w:t>恩捷</w:t>
      </w:r>
      <w:r w:rsidR="00732935">
        <w:rPr>
          <w:rFonts w:hint="eastAsia"/>
        </w:rPr>
        <w:t>電力</w:t>
      </w:r>
    </w:p>
    <w:p w14:paraId="7D876D67" w14:textId="77777777" w:rsidR="008939CD" w:rsidRDefault="008939CD">
      <w:pPr>
        <w:pStyle w:val="af5"/>
      </w:pPr>
      <w:r>
        <w:rPr>
          <w:rFonts w:hint="eastAsia"/>
        </w:rPr>
        <w:t>原物料替代</w:t>
      </w:r>
    </w:p>
    <w:p w14:paraId="7F47A9F2" w14:textId="41CD56CA" w:rsidR="008939CD" w:rsidRDefault="008939CD">
      <w:pPr>
        <w:pStyle w:val="af5"/>
      </w:pPr>
    </w:p>
  </w:comment>
  <w:comment w:id="53" w:author="vicky_tseng 曾筱淇" w:date="2024-04-01T14:40:00Z" w:initials="v曾">
    <w:p w14:paraId="196555FC" w14:textId="3A2B6DFE" w:rsidR="004A7396" w:rsidRDefault="004A7396">
      <w:pPr>
        <w:pStyle w:val="af5"/>
      </w:pPr>
      <w:r>
        <w:rPr>
          <w:rStyle w:val="af4"/>
        </w:rPr>
        <w:annotationRef/>
      </w:r>
      <w:r>
        <w:rPr>
          <w:rFonts w:hint="eastAsia"/>
        </w:rPr>
        <w:t>確認截斷準則</w:t>
      </w:r>
    </w:p>
  </w:comment>
  <w:comment w:id="70" w:author="vicky_tseng 曾筱淇" w:date="2024-04-01T14:40:00Z" w:initials="v曾">
    <w:p w14:paraId="2F278F54" w14:textId="4300B0A2" w:rsidR="004A7396" w:rsidRDefault="004A7396">
      <w:pPr>
        <w:pStyle w:val="af5"/>
      </w:pPr>
      <w:r>
        <w:rPr>
          <w:rStyle w:val="af4"/>
        </w:rPr>
        <w:annotationRef/>
      </w:r>
      <w:r>
        <w:rPr>
          <w:rFonts w:hint="eastAsia"/>
        </w:rPr>
        <w:t>確認</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CD19837" w15:done="0"/>
  <w15:commentEx w15:paraId="2AF8817F" w15:done="0"/>
  <w15:commentEx w15:paraId="33D9290D" w15:done="0"/>
  <w15:commentEx w15:paraId="25EBE1E6" w15:done="1"/>
  <w15:commentEx w15:paraId="7F47A9F2" w15:done="0"/>
  <w15:commentEx w15:paraId="196555FC" w15:done="0"/>
  <w15:commentEx w15:paraId="2F278F5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9B54475" w16cex:dateUtc="2024-04-01T06:34:00Z"/>
  <w16cex:commentExtensible w16cex:durableId="29B544A1" w16cex:dateUtc="2024-04-01T06:35:00Z"/>
  <w16cex:commentExtensible w16cex:durableId="29B54573" w16cex:dateUtc="2024-04-01T06:38:00Z"/>
  <w16cex:commentExtensible w16cex:durableId="291429BE" w16cex:dateUtc="2023-12-01T01:45:00Z"/>
  <w16cex:commentExtensible w16cex:durableId="291C44FA" w16cex:dateUtc="2023-12-07T05:19:00Z"/>
  <w16cex:commentExtensible w16cex:durableId="29B545CA" w16cex:dateUtc="2024-04-01T06:40:00Z"/>
  <w16cex:commentExtensible w16cex:durableId="29B545E9" w16cex:dateUtc="2024-04-01T06: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CD19837" w16cid:durableId="29B54475"/>
  <w16cid:commentId w16cid:paraId="2AF8817F" w16cid:durableId="29B544A1"/>
  <w16cid:commentId w16cid:paraId="33D9290D" w16cid:durableId="29B54573"/>
  <w16cid:commentId w16cid:paraId="25EBE1E6" w16cid:durableId="291429BE"/>
  <w16cid:commentId w16cid:paraId="7F47A9F2" w16cid:durableId="291C44FA"/>
  <w16cid:commentId w16cid:paraId="196555FC" w16cid:durableId="29B545CA"/>
  <w16cid:commentId w16cid:paraId="2F278F54" w16cid:durableId="29B545E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9A5EA8" w14:textId="77777777" w:rsidR="003E13F2" w:rsidRDefault="003E13F2" w:rsidP="00FB15ED">
      <w:r>
        <w:separator/>
      </w:r>
    </w:p>
  </w:endnote>
  <w:endnote w:type="continuationSeparator" w:id="0">
    <w:p w14:paraId="6DF470B8" w14:textId="77777777" w:rsidR="003E13F2" w:rsidRDefault="003E13F2" w:rsidP="00FB15ED">
      <w:r>
        <w:continuationSeparator/>
      </w:r>
    </w:p>
  </w:endnote>
  <w:endnote w:type="continuationNotice" w:id="1">
    <w:p w14:paraId="590C22C2" w14:textId="77777777" w:rsidR="003E13F2" w:rsidRDefault="003E13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ED4EB8" w14:textId="35D86D0A" w:rsidR="00B43584" w:rsidRDefault="00B43584">
    <w:pPr>
      <w:pStyle w:val="ae"/>
      <w:jc w:val="center"/>
    </w:pPr>
  </w:p>
  <w:p w14:paraId="4AF1BAE4" w14:textId="77777777" w:rsidR="00B43584" w:rsidRDefault="00B43584">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8535826"/>
      <w:docPartObj>
        <w:docPartGallery w:val="Page Numbers (Bottom of Page)"/>
        <w:docPartUnique/>
      </w:docPartObj>
    </w:sdtPr>
    <w:sdtEndPr/>
    <w:sdtContent>
      <w:p w14:paraId="095796A7" w14:textId="3192D451" w:rsidR="00B43584" w:rsidRDefault="00B43584">
        <w:pPr>
          <w:pStyle w:val="ae"/>
          <w:jc w:val="center"/>
        </w:pPr>
        <w:r>
          <w:fldChar w:fldCharType="begin"/>
        </w:r>
        <w:r>
          <w:instrText>PAGE   \* MERGEFORMAT</w:instrText>
        </w:r>
        <w:r>
          <w:fldChar w:fldCharType="separate"/>
        </w:r>
        <w:r w:rsidRPr="00E66E38">
          <w:rPr>
            <w:noProof/>
            <w:lang w:val="zh-TW"/>
          </w:rPr>
          <w:t>I</w:t>
        </w:r>
        <w:r>
          <w:fldChar w:fldCharType="end"/>
        </w:r>
      </w:p>
    </w:sdtContent>
  </w:sdt>
  <w:p w14:paraId="003B2BEF" w14:textId="77777777" w:rsidR="00B43584" w:rsidRDefault="00B43584">
    <w:pPr>
      <w:pStyle w:val="a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0134052"/>
      <w:docPartObj>
        <w:docPartGallery w:val="Page Numbers (Bottom of Page)"/>
        <w:docPartUnique/>
      </w:docPartObj>
    </w:sdtPr>
    <w:sdtEndPr/>
    <w:sdtContent>
      <w:p w14:paraId="42EFFBD9" w14:textId="55FFF3FB" w:rsidR="00B43584" w:rsidRDefault="00B43584">
        <w:pPr>
          <w:pStyle w:val="ae"/>
          <w:jc w:val="center"/>
        </w:pPr>
        <w:r>
          <w:fldChar w:fldCharType="begin"/>
        </w:r>
        <w:r>
          <w:instrText>PAGE   \* MERGEFORMAT</w:instrText>
        </w:r>
        <w:r>
          <w:fldChar w:fldCharType="separate"/>
        </w:r>
        <w:r w:rsidR="00EF6CCA" w:rsidRPr="00EF6CCA">
          <w:rPr>
            <w:noProof/>
            <w:lang w:val="zh-TW"/>
          </w:rPr>
          <w:t>III</w:t>
        </w:r>
        <w:r>
          <w:fldChar w:fldCharType="end"/>
        </w:r>
      </w:p>
    </w:sdtContent>
  </w:sdt>
  <w:p w14:paraId="5D45521A" w14:textId="77777777" w:rsidR="00B43584" w:rsidRDefault="00B43584">
    <w:pPr>
      <w:pStyle w:val="a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5507009"/>
      <w:docPartObj>
        <w:docPartGallery w:val="Page Numbers (Bottom of Page)"/>
        <w:docPartUnique/>
      </w:docPartObj>
    </w:sdtPr>
    <w:sdtEndPr/>
    <w:sdtContent>
      <w:p w14:paraId="20744EE4" w14:textId="3C20EA8A" w:rsidR="00B43584" w:rsidRDefault="00B43584">
        <w:pPr>
          <w:pStyle w:val="ae"/>
          <w:jc w:val="center"/>
        </w:pPr>
        <w:r>
          <w:fldChar w:fldCharType="begin"/>
        </w:r>
        <w:r>
          <w:instrText>PAGE   \* MERGEFORMAT</w:instrText>
        </w:r>
        <w:r>
          <w:fldChar w:fldCharType="separate"/>
        </w:r>
        <w:r w:rsidR="00EF6CCA" w:rsidRPr="00EF6CCA">
          <w:rPr>
            <w:noProof/>
            <w:lang w:val="zh-TW"/>
          </w:rPr>
          <w:t>I</w:t>
        </w:r>
        <w:r>
          <w:fldChar w:fldCharType="end"/>
        </w:r>
      </w:p>
    </w:sdtContent>
  </w:sdt>
  <w:p w14:paraId="29034D7B" w14:textId="77777777" w:rsidR="00B43584" w:rsidRDefault="00B43584">
    <w:pPr>
      <w:pStyle w:val="a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7938099"/>
      <w:docPartObj>
        <w:docPartGallery w:val="Page Numbers (Bottom of Page)"/>
        <w:docPartUnique/>
      </w:docPartObj>
    </w:sdtPr>
    <w:sdtEndPr/>
    <w:sdtContent>
      <w:p w14:paraId="4160B3DF" w14:textId="3EBCF9F5" w:rsidR="00B43584" w:rsidRDefault="00B43584">
        <w:pPr>
          <w:pStyle w:val="ae"/>
          <w:jc w:val="center"/>
        </w:pPr>
        <w:r>
          <w:fldChar w:fldCharType="begin"/>
        </w:r>
        <w:r>
          <w:instrText>PAGE   \* MERGEFORMAT</w:instrText>
        </w:r>
        <w:r>
          <w:fldChar w:fldCharType="separate"/>
        </w:r>
        <w:r w:rsidR="00EF6CCA" w:rsidRPr="00EF6CCA">
          <w:rPr>
            <w:noProof/>
            <w:lang w:val="zh-TW"/>
          </w:rPr>
          <w:t>27</w:t>
        </w:r>
        <w:r>
          <w:fldChar w:fldCharType="end"/>
        </w:r>
      </w:p>
    </w:sdtContent>
  </w:sdt>
  <w:p w14:paraId="35E15C2D" w14:textId="77777777" w:rsidR="00B43584" w:rsidRDefault="00B43584">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10C1F5" w14:textId="77777777" w:rsidR="003E13F2" w:rsidRDefault="003E13F2" w:rsidP="00FB15ED">
      <w:r>
        <w:separator/>
      </w:r>
    </w:p>
  </w:footnote>
  <w:footnote w:type="continuationSeparator" w:id="0">
    <w:p w14:paraId="6D24D54B" w14:textId="77777777" w:rsidR="003E13F2" w:rsidRDefault="003E13F2" w:rsidP="00FB15ED">
      <w:r>
        <w:continuationSeparator/>
      </w:r>
    </w:p>
  </w:footnote>
  <w:footnote w:type="continuationNotice" w:id="1">
    <w:p w14:paraId="5AA4EDD5" w14:textId="77777777" w:rsidR="003E13F2" w:rsidRDefault="003E13F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E4DA9"/>
    <w:multiLevelType w:val="hybridMultilevel"/>
    <w:tmpl w:val="0F28D92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3156F8F"/>
    <w:multiLevelType w:val="hybridMultilevel"/>
    <w:tmpl w:val="356E4BD0"/>
    <w:lvl w:ilvl="0" w:tplc="BB9E41B6">
      <w:start w:val="1"/>
      <w:numFmt w:val="bullet"/>
      <w:lvlText w:val="•"/>
      <w:lvlJc w:val="left"/>
      <w:pPr>
        <w:tabs>
          <w:tab w:val="num" w:pos="720"/>
        </w:tabs>
        <w:ind w:left="720" w:hanging="360"/>
      </w:pPr>
      <w:rPr>
        <w:rFonts w:ascii="Arial" w:hAnsi="Arial" w:hint="default"/>
      </w:rPr>
    </w:lvl>
    <w:lvl w:ilvl="1" w:tplc="56C2E17E" w:tentative="1">
      <w:start w:val="1"/>
      <w:numFmt w:val="bullet"/>
      <w:lvlText w:val="•"/>
      <w:lvlJc w:val="left"/>
      <w:pPr>
        <w:tabs>
          <w:tab w:val="num" w:pos="1440"/>
        </w:tabs>
        <w:ind w:left="1440" w:hanging="360"/>
      </w:pPr>
      <w:rPr>
        <w:rFonts w:ascii="Arial" w:hAnsi="Arial" w:hint="default"/>
      </w:rPr>
    </w:lvl>
    <w:lvl w:ilvl="2" w:tplc="23B41AD0" w:tentative="1">
      <w:start w:val="1"/>
      <w:numFmt w:val="bullet"/>
      <w:lvlText w:val="•"/>
      <w:lvlJc w:val="left"/>
      <w:pPr>
        <w:tabs>
          <w:tab w:val="num" w:pos="2160"/>
        </w:tabs>
        <w:ind w:left="2160" w:hanging="360"/>
      </w:pPr>
      <w:rPr>
        <w:rFonts w:ascii="Arial" w:hAnsi="Arial" w:hint="default"/>
      </w:rPr>
    </w:lvl>
    <w:lvl w:ilvl="3" w:tplc="21C4D4AE" w:tentative="1">
      <w:start w:val="1"/>
      <w:numFmt w:val="bullet"/>
      <w:lvlText w:val="•"/>
      <w:lvlJc w:val="left"/>
      <w:pPr>
        <w:tabs>
          <w:tab w:val="num" w:pos="2880"/>
        </w:tabs>
        <w:ind w:left="2880" w:hanging="360"/>
      </w:pPr>
      <w:rPr>
        <w:rFonts w:ascii="Arial" w:hAnsi="Arial" w:hint="default"/>
      </w:rPr>
    </w:lvl>
    <w:lvl w:ilvl="4" w:tplc="97B0A1A2" w:tentative="1">
      <w:start w:val="1"/>
      <w:numFmt w:val="bullet"/>
      <w:lvlText w:val="•"/>
      <w:lvlJc w:val="left"/>
      <w:pPr>
        <w:tabs>
          <w:tab w:val="num" w:pos="3600"/>
        </w:tabs>
        <w:ind w:left="3600" w:hanging="360"/>
      </w:pPr>
      <w:rPr>
        <w:rFonts w:ascii="Arial" w:hAnsi="Arial" w:hint="default"/>
      </w:rPr>
    </w:lvl>
    <w:lvl w:ilvl="5" w:tplc="66D453BE" w:tentative="1">
      <w:start w:val="1"/>
      <w:numFmt w:val="bullet"/>
      <w:lvlText w:val="•"/>
      <w:lvlJc w:val="left"/>
      <w:pPr>
        <w:tabs>
          <w:tab w:val="num" w:pos="4320"/>
        </w:tabs>
        <w:ind w:left="4320" w:hanging="360"/>
      </w:pPr>
      <w:rPr>
        <w:rFonts w:ascii="Arial" w:hAnsi="Arial" w:hint="default"/>
      </w:rPr>
    </w:lvl>
    <w:lvl w:ilvl="6" w:tplc="0344888C" w:tentative="1">
      <w:start w:val="1"/>
      <w:numFmt w:val="bullet"/>
      <w:lvlText w:val="•"/>
      <w:lvlJc w:val="left"/>
      <w:pPr>
        <w:tabs>
          <w:tab w:val="num" w:pos="5040"/>
        </w:tabs>
        <w:ind w:left="5040" w:hanging="360"/>
      </w:pPr>
      <w:rPr>
        <w:rFonts w:ascii="Arial" w:hAnsi="Arial" w:hint="default"/>
      </w:rPr>
    </w:lvl>
    <w:lvl w:ilvl="7" w:tplc="07D4C942" w:tentative="1">
      <w:start w:val="1"/>
      <w:numFmt w:val="bullet"/>
      <w:lvlText w:val="•"/>
      <w:lvlJc w:val="left"/>
      <w:pPr>
        <w:tabs>
          <w:tab w:val="num" w:pos="5760"/>
        </w:tabs>
        <w:ind w:left="5760" w:hanging="360"/>
      </w:pPr>
      <w:rPr>
        <w:rFonts w:ascii="Arial" w:hAnsi="Arial" w:hint="default"/>
      </w:rPr>
    </w:lvl>
    <w:lvl w:ilvl="8" w:tplc="790AF83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47C4AF7"/>
    <w:multiLevelType w:val="hybridMultilevel"/>
    <w:tmpl w:val="BDD07544"/>
    <w:lvl w:ilvl="0" w:tplc="A77A75BA">
      <w:start w:val="1"/>
      <w:numFmt w:val="decimal"/>
      <w:lvlText w:val="（%1）"/>
      <w:lvlJc w:val="left"/>
      <w:pPr>
        <w:ind w:left="1000" w:hanging="480"/>
      </w:pPr>
      <w:rPr>
        <w:rFonts w:hint="eastAsia"/>
      </w:rPr>
    </w:lvl>
    <w:lvl w:ilvl="1" w:tplc="04090019" w:tentative="1">
      <w:start w:val="1"/>
      <w:numFmt w:val="ideographTraditional"/>
      <w:lvlText w:val="%2、"/>
      <w:lvlJc w:val="left"/>
      <w:pPr>
        <w:ind w:left="1480" w:hanging="480"/>
      </w:pPr>
    </w:lvl>
    <w:lvl w:ilvl="2" w:tplc="0409001B" w:tentative="1">
      <w:start w:val="1"/>
      <w:numFmt w:val="lowerRoman"/>
      <w:lvlText w:val="%3."/>
      <w:lvlJc w:val="right"/>
      <w:pPr>
        <w:ind w:left="1960" w:hanging="480"/>
      </w:pPr>
    </w:lvl>
    <w:lvl w:ilvl="3" w:tplc="0409000F" w:tentative="1">
      <w:start w:val="1"/>
      <w:numFmt w:val="decimal"/>
      <w:lvlText w:val="%4."/>
      <w:lvlJc w:val="left"/>
      <w:pPr>
        <w:ind w:left="2440" w:hanging="480"/>
      </w:pPr>
    </w:lvl>
    <w:lvl w:ilvl="4" w:tplc="04090019" w:tentative="1">
      <w:start w:val="1"/>
      <w:numFmt w:val="ideographTraditional"/>
      <w:lvlText w:val="%5、"/>
      <w:lvlJc w:val="left"/>
      <w:pPr>
        <w:ind w:left="2920" w:hanging="480"/>
      </w:pPr>
    </w:lvl>
    <w:lvl w:ilvl="5" w:tplc="0409001B" w:tentative="1">
      <w:start w:val="1"/>
      <w:numFmt w:val="lowerRoman"/>
      <w:lvlText w:val="%6."/>
      <w:lvlJc w:val="right"/>
      <w:pPr>
        <w:ind w:left="3400" w:hanging="480"/>
      </w:pPr>
    </w:lvl>
    <w:lvl w:ilvl="6" w:tplc="0409000F" w:tentative="1">
      <w:start w:val="1"/>
      <w:numFmt w:val="decimal"/>
      <w:lvlText w:val="%7."/>
      <w:lvlJc w:val="left"/>
      <w:pPr>
        <w:ind w:left="3880" w:hanging="480"/>
      </w:pPr>
    </w:lvl>
    <w:lvl w:ilvl="7" w:tplc="04090019" w:tentative="1">
      <w:start w:val="1"/>
      <w:numFmt w:val="ideographTraditional"/>
      <w:lvlText w:val="%8、"/>
      <w:lvlJc w:val="left"/>
      <w:pPr>
        <w:ind w:left="4360" w:hanging="480"/>
      </w:pPr>
    </w:lvl>
    <w:lvl w:ilvl="8" w:tplc="0409001B" w:tentative="1">
      <w:start w:val="1"/>
      <w:numFmt w:val="lowerRoman"/>
      <w:lvlText w:val="%9."/>
      <w:lvlJc w:val="right"/>
      <w:pPr>
        <w:ind w:left="4840" w:hanging="480"/>
      </w:pPr>
    </w:lvl>
  </w:abstractNum>
  <w:abstractNum w:abstractNumId="3" w15:restartNumberingAfterBreak="0">
    <w:nsid w:val="08240611"/>
    <w:multiLevelType w:val="hybridMultilevel"/>
    <w:tmpl w:val="3E06C874"/>
    <w:lvl w:ilvl="0" w:tplc="F8C430F2">
      <w:start w:val="1"/>
      <w:numFmt w:val="lowerLetter"/>
      <w:lvlText w:val="%1."/>
      <w:lvlJc w:val="left"/>
      <w:pPr>
        <w:ind w:left="1188" w:hanging="480"/>
      </w:pPr>
      <w:rPr>
        <w:rFonts w:hint="eastAsia"/>
      </w:rPr>
    </w:lvl>
    <w:lvl w:ilvl="1" w:tplc="04090019" w:tentative="1">
      <w:start w:val="1"/>
      <w:numFmt w:val="ideographTraditional"/>
      <w:lvlText w:val="%2、"/>
      <w:lvlJc w:val="left"/>
      <w:pPr>
        <w:ind w:left="1668" w:hanging="480"/>
      </w:pPr>
    </w:lvl>
    <w:lvl w:ilvl="2" w:tplc="0409001B" w:tentative="1">
      <w:start w:val="1"/>
      <w:numFmt w:val="lowerRoman"/>
      <w:lvlText w:val="%3."/>
      <w:lvlJc w:val="right"/>
      <w:pPr>
        <w:ind w:left="2148" w:hanging="480"/>
      </w:pPr>
    </w:lvl>
    <w:lvl w:ilvl="3" w:tplc="0409000F" w:tentative="1">
      <w:start w:val="1"/>
      <w:numFmt w:val="decimal"/>
      <w:lvlText w:val="%4."/>
      <w:lvlJc w:val="left"/>
      <w:pPr>
        <w:ind w:left="2628" w:hanging="480"/>
      </w:pPr>
    </w:lvl>
    <w:lvl w:ilvl="4" w:tplc="04090019" w:tentative="1">
      <w:start w:val="1"/>
      <w:numFmt w:val="ideographTraditional"/>
      <w:lvlText w:val="%5、"/>
      <w:lvlJc w:val="left"/>
      <w:pPr>
        <w:ind w:left="3108" w:hanging="480"/>
      </w:pPr>
    </w:lvl>
    <w:lvl w:ilvl="5" w:tplc="0409001B" w:tentative="1">
      <w:start w:val="1"/>
      <w:numFmt w:val="lowerRoman"/>
      <w:lvlText w:val="%6."/>
      <w:lvlJc w:val="right"/>
      <w:pPr>
        <w:ind w:left="3588" w:hanging="480"/>
      </w:pPr>
    </w:lvl>
    <w:lvl w:ilvl="6" w:tplc="0409000F" w:tentative="1">
      <w:start w:val="1"/>
      <w:numFmt w:val="decimal"/>
      <w:lvlText w:val="%7."/>
      <w:lvlJc w:val="left"/>
      <w:pPr>
        <w:ind w:left="4068" w:hanging="480"/>
      </w:pPr>
    </w:lvl>
    <w:lvl w:ilvl="7" w:tplc="04090019" w:tentative="1">
      <w:start w:val="1"/>
      <w:numFmt w:val="ideographTraditional"/>
      <w:lvlText w:val="%8、"/>
      <w:lvlJc w:val="left"/>
      <w:pPr>
        <w:ind w:left="4548" w:hanging="480"/>
      </w:pPr>
    </w:lvl>
    <w:lvl w:ilvl="8" w:tplc="0409001B" w:tentative="1">
      <w:start w:val="1"/>
      <w:numFmt w:val="lowerRoman"/>
      <w:lvlText w:val="%9."/>
      <w:lvlJc w:val="right"/>
      <w:pPr>
        <w:ind w:left="5028" w:hanging="480"/>
      </w:pPr>
    </w:lvl>
  </w:abstractNum>
  <w:abstractNum w:abstractNumId="4" w15:restartNumberingAfterBreak="0">
    <w:nsid w:val="0A186717"/>
    <w:multiLevelType w:val="hybridMultilevel"/>
    <w:tmpl w:val="648CE918"/>
    <w:lvl w:ilvl="0" w:tplc="F8C430F2">
      <w:start w:val="1"/>
      <w:numFmt w:val="lowerLetter"/>
      <w:lvlText w:val="%1."/>
      <w:lvlJc w:val="left"/>
      <w:pPr>
        <w:ind w:left="1188" w:hanging="480"/>
      </w:pPr>
      <w:rPr>
        <w:rFonts w:hint="eastAsia"/>
      </w:rPr>
    </w:lvl>
    <w:lvl w:ilvl="1" w:tplc="04090019" w:tentative="1">
      <w:start w:val="1"/>
      <w:numFmt w:val="ideographTraditional"/>
      <w:lvlText w:val="%2、"/>
      <w:lvlJc w:val="left"/>
      <w:pPr>
        <w:ind w:left="1668" w:hanging="480"/>
      </w:pPr>
    </w:lvl>
    <w:lvl w:ilvl="2" w:tplc="0409001B" w:tentative="1">
      <w:start w:val="1"/>
      <w:numFmt w:val="lowerRoman"/>
      <w:lvlText w:val="%3."/>
      <w:lvlJc w:val="right"/>
      <w:pPr>
        <w:ind w:left="2148" w:hanging="480"/>
      </w:pPr>
    </w:lvl>
    <w:lvl w:ilvl="3" w:tplc="0409000F" w:tentative="1">
      <w:start w:val="1"/>
      <w:numFmt w:val="decimal"/>
      <w:lvlText w:val="%4."/>
      <w:lvlJc w:val="left"/>
      <w:pPr>
        <w:ind w:left="2628" w:hanging="480"/>
      </w:pPr>
    </w:lvl>
    <w:lvl w:ilvl="4" w:tplc="04090019" w:tentative="1">
      <w:start w:val="1"/>
      <w:numFmt w:val="ideographTraditional"/>
      <w:lvlText w:val="%5、"/>
      <w:lvlJc w:val="left"/>
      <w:pPr>
        <w:ind w:left="3108" w:hanging="480"/>
      </w:pPr>
    </w:lvl>
    <w:lvl w:ilvl="5" w:tplc="0409001B" w:tentative="1">
      <w:start w:val="1"/>
      <w:numFmt w:val="lowerRoman"/>
      <w:lvlText w:val="%6."/>
      <w:lvlJc w:val="right"/>
      <w:pPr>
        <w:ind w:left="3588" w:hanging="480"/>
      </w:pPr>
    </w:lvl>
    <w:lvl w:ilvl="6" w:tplc="0409000F" w:tentative="1">
      <w:start w:val="1"/>
      <w:numFmt w:val="decimal"/>
      <w:lvlText w:val="%7."/>
      <w:lvlJc w:val="left"/>
      <w:pPr>
        <w:ind w:left="4068" w:hanging="480"/>
      </w:pPr>
    </w:lvl>
    <w:lvl w:ilvl="7" w:tplc="04090019" w:tentative="1">
      <w:start w:val="1"/>
      <w:numFmt w:val="ideographTraditional"/>
      <w:lvlText w:val="%8、"/>
      <w:lvlJc w:val="left"/>
      <w:pPr>
        <w:ind w:left="4548" w:hanging="480"/>
      </w:pPr>
    </w:lvl>
    <w:lvl w:ilvl="8" w:tplc="0409001B" w:tentative="1">
      <w:start w:val="1"/>
      <w:numFmt w:val="lowerRoman"/>
      <w:lvlText w:val="%9."/>
      <w:lvlJc w:val="right"/>
      <w:pPr>
        <w:ind w:left="5028" w:hanging="480"/>
      </w:pPr>
    </w:lvl>
  </w:abstractNum>
  <w:abstractNum w:abstractNumId="5" w15:restartNumberingAfterBreak="0">
    <w:nsid w:val="0BA43B6F"/>
    <w:multiLevelType w:val="hybridMultilevel"/>
    <w:tmpl w:val="A826526E"/>
    <w:lvl w:ilvl="0" w:tplc="4016F576">
      <w:start w:val="1"/>
      <w:numFmt w:val="decimal"/>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 w15:restartNumberingAfterBreak="0">
    <w:nsid w:val="0FB132B9"/>
    <w:multiLevelType w:val="hybridMultilevel"/>
    <w:tmpl w:val="D0BC7CB6"/>
    <w:lvl w:ilvl="0" w:tplc="0409000F">
      <w:start w:val="1"/>
      <w:numFmt w:val="decimal"/>
      <w:lvlText w:val="%1."/>
      <w:lvlJc w:val="left"/>
      <w:pPr>
        <w:ind w:left="960" w:hanging="480"/>
      </w:p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 w15:restartNumberingAfterBreak="0">
    <w:nsid w:val="0FEB50E0"/>
    <w:multiLevelType w:val="hybridMultilevel"/>
    <w:tmpl w:val="BE66FC72"/>
    <w:lvl w:ilvl="0" w:tplc="A77A75B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20C199C"/>
    <w:multiLevelType w:val="hybridMultilevel"/>
    <w:tmpl w:val="7C880AC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33B70C4"/>
    <w:multiLevelType w:val="hybridMultilevel"/>
    <w:tmpl w:val="48843FB8"/>
    <w:lvl w:ilvl="0" w:tplc="4016F576">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42B6ED5"/>
    <w:multiLevelType w:val="hybridMultilevel"/>
    <w:tmpl w:val="F9B2EB42"/>
    <w:lvl w:ilvl="0" w:tplc="4016F576">
      <w:start w:val="1"/>
      <w:numFmt w:val="decimal"/>
      <w:lvlText w:val="(%1)"/>
      <w:lvlJc w:val="left"/>
      <w:pPr>
        <w:ind w:left="1047" w:hanging="480"/>
      </w:pPr>
      <w:rPr>
        <w:rFonts w:hint="default"/>
      </w:rPr>
    </w:lvl>
    <w:lvl w:ilvl="1" w:tplc="E200D188">
      <w:start w:val="1"/>
      <w:numFmt w:val="decimal"/>
      <w:lvlText w:val="（%2）"/>
      <w:lvlJc w:val="left"/>
      <w:pPr>
        <w:ind w:left="1767" w:hanging="720"/>
      </w:pPr>
      <w:rPr>
        <w:rFonts w:hint="default"/>
      </w:r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1" w15:restartNumberingAfterBreak="0">
    <w:nsid w:val="192426AF"/>
    <w:multiLevelType w:val="hybridMultilevel"/>
    <w:tmpl w:val="98080A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9F21D1C"/>
    <w:multiLevelType w:val="hybridMultilevel"/>
    <w:tmpl w:val="E7126446"/>
    <w:lvl w:ilvl="0" w:tplc="A77A75B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A8759B8"/>
    <w:multiLevelType w:val="hybridMultilevel"/>
    <w:tmpl w:val="648CE918"/>
    <w:lvl w:ilvl="0" w:tplc="F8C430F2">
      <w:start w:val="1"/>
      <w:numFmt w:val="lowerLetter"/>
      <w:lvlText w:val="%1."/>
      <w:lvlJc w:val="left"/>
      <w:pPr>
        <w:ind w:left="1188" w:hanging="480"/>
      </w:pPr>
      <w:rPr>
        <w:rFonts w:hint="eastAsia"/>
      </w:rPr>
    </w:lvl>
    <w:lvl w:ilvl="1" w:tplc="04090019" w:tentative="1">
      <w:start w:val="1"/>
      <w:numFmt w:val="ideographTraditional"/>
      <w:lvlText w:val="%2、"/>
      <w:lvlJc w:val="left"/>
      <w:pPr>
        <w:ind w:left="1668" w:hanging="480"/>
      </w:pPr>
    </w:lvl>
    <w:lvl w:ilvl="2" w:tplc="0409001B" w:tentative="1">
      <w:start w:val="1"/>
      <w:numFmt w:val="lowerRoman"/>
      <w:lvlText w:val="%3."/>
      <w:lvlJc w:val="right"/>
      <w:pPr>
        <w:ind w:left="2148" w:hanging="480"/>
      </w:pPr>
    </w:lvl>
    <w:lvl w:ilvl="3" w:tplc="0409000F" w:tentative="1">
      <w:start w:val="1"/>
      <w:numFmt w:val="decimal"/>
      <w:lvlText w:val="%4."/>
      <w:lvlJc w:val="left"/>
      <w:pPr>
        <w:ind w:left="2628" w:hanging="480"/>
      </w:pPr>
    </w:lvl>
    <w:lvl w:ilvl="4" w:tplc="04090019" w:tentative="1">
      <w:start w:val="1"/>
      <w:numFmt w:val="ideographTraditional"/>
      <w:lvlText w:val="%5、"/>
      <w:lvlJc w:val="left"/>
      <w:pPr>
        <w:ind w:left="3108" w:hanging="480"/>
      </w:pPr>
    </w:lvl>
    <w:lvl w:ilvl="5" w:tplc="0409001B" w:tentative="1">
      <w:start w:val="1"/>
      <w:numFmt w:val="lowerRoman"/>
      <w:lvlText w:val="%6."/>
      <w:lvlJc w:val="right"/>
      <w:pPr>
        <w:ind w:left="3588" w:hanging="480"/>
      </w:pPr>
    </w:lvl>
    <w:lvl w:ilvl="6" w:tplc="0409000F" w:tentative="1">
      <w:start w:val="1"/>
      <w:numFmt w:val="decimal"/>
      <w:lvlText w:val="%7."/>
      <w:lvlJc w:val="left"/>
      <w:pPr>
        <w:ind w:left="4068" w:hanging="480"/>
      </w:pPr>
    </w:lvl>
    <w:lvl w:ilvl="7" w:tplc="04090019" w:tentative="1">
      <w:start w:val="1"/>
      <w:numFmt w:val="ideographTraditional"/>
      <w:lvlText w:val="%8、"/>
      <w:lvlJc w:val="left"/>
      <w:pPr>
        <w:ind w:left="4548" w:hanging="480"/>
      </w:pPr>
    </w:lvl>
    <w:lvl w:ilvl="8" w:tplc="0409001B" w:tentative="1">
      <w:start w:val="1"/>
      <w:numFmt w:val="lowerRoman"/>
      <w:lvlText w:val="%9."/>
      <w:lvlJc w:val="right"/>
      <w:pPr>
        <w:ind w:left="5028" w:hanging="480"/>
      </w:pPr>
    </w:lvl>
  </w:abstractNum>
  <w:abstractNum w:abstractNumId="14" w15:restartNumberingAfterBreak="0">
    <w:nsid w:val="1E58447B"/>
    <w:multiLevelType w:val="hybridMultilevel"/>
    <w:tmpl w:val="11D2E6B2"/>
    <w:lvl w:ilvl="0" w:tplc="F8C430F2">
      <w:start w:val="1"/>
      <w:numFmt w:val="lowerLetter"/>
      <w:lvlText w:val="%1."/>
      <w:lvlJc w:val="left"/>
      <w:pPr>
        <w:ind w:left="1188" w:hanging="480"/>
      </w:pPr>
      <w:rPr>
        <w:rFonts w:hint="eastAsia"/>
      </w:rPr>
    </w:lvl>
    <w:lvl w:ilvl="1" w:tplc="04090019" w:tentative="1">
      <w:start w:val="1"/>
      <w:numFmt w:val="ideographTraditional"/>
      <w:lvlText w:val="%2、"/>
      <w:lvlJc w:val="left"/>
      <w:pPr>
        <w:ind w:left="1668" w:hanging="480"/>
      </w:pPr>
    </w:lvl>
    <w:lvl w:ilvl="2" w:tplc="0409001B" w:tentative="1">
      <w:start w:val="1"/>
      <w:numFmt w:val="lowerRoman"/>
      <w:lvlText w:val="%3."/>
      <w:lvlJc w:val="right"/>
      <w:pPr>
        <w:ind w:left="2148" w:hanging="480"/>
      </w:pPr>
    </w:lvl>
    <w:lvl w:ilvl="3" w:tplc="0409000F" w:tentative="1">
      <w:start w:val="1"/>
      <w:numFmt w:val="decimal"/>
      <w:lvlText w:val="%4."/>
      <w:lvlJc w:val="left"/>
      <w:pPr>
        <w:ind w:left="2628" w:hanging="480"/>
      </w:pPr>
    </w:lvl>
    <w:lvl w:ilvl="4" w:tplc="04090019" w:tentative="1">
      <w:start w:val="1"/>
      <w:numFmt w:val="ideographTraditional"/>
      <w:lvlText w:val="%5、"/>
      <w:lvlJc w:val="left"/>
      <w:pPr>
        <w:ind w:left="3108" w:hanging="480"/>
      </w:pPr>
    </w:lvl>
    <w:lvl w:ilvl="5" w:tplc="0409001B" w:tentative="1">
      <w:start w:val="1"/>
      <w:numFmt w:val="lowerRoman"/>
      <w:lvlText w:val="%6."/>
      <w:lvlJc w:val="right"/>
      <w:pPr>
        <w:ind w:left="3588" w:hanging="480"/>
      </w:pPr>
    </w:lvl>
    <w:lvl w:ilvl="6" w:tplc="0409000F" w:tentative="1">
      <w:start w:val="1"/>
      <w:numFmt w:val="decimal"/>
      <w:lvlText w:val="%7."/>
      <w:lvlJc w:val="left"/>
      <w:pPr>
        <w:ind w:left="4068" w:hanging="480"/>
      </w:pPr>
    </w:lvl>
    <w:lvl w:ilvl="7" w:tplc="04090019" w:tentative="1">
      <w:start w:val="1"/>
      <w:numFmt w:val="ideographTraditional"/>
      <w:lvlText w:val="%8、"/>
      <w:lvlJc w:val="left"/>
      <w:pPr>
        <w:ind w:left="4548" w:hanging="480"/>
      </w:pPr>
    </w:lvl>
    <w:lvl w:ilvl="8" w:tplc="0409001B" w:tentative="1">
      <w:start w:val="1"/>
      <w:numFmt w:val="lowerRoman"/>
      <w:lvlText w:val="%9."/>
      <w:lvlJc w:val="right"/>
      <w:pPr>
        <w:ind w:left="5028" w:hanging="480"/>
      </w:pPr>
    </w:lvl>
  </w:abstractNum>
  <w:abstractNum w:abstractNumId="15" w15:restartNumberingAfterBreak="0">
    <w:nsid w:val="1EC368AC"/>
    <w:multiLevelType w:val="hybridMultilevel"/>
    <w:tmpl w:val="80E20438"/>
    <w:lvl w:ilvl="0" w:tplc="0409000F">
      <w:start w:val="1"/>
      <w:numFmt w:val="decimal"/>
      <w:lvlText w:val="%1."/>
      <w:lvlJc w:val="left"/>
      <w:pPr>
        <w:ind w:left="960" w:hanging="480"/>
      </w:p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6" w15:restartNumberingAfterBreak="0">
    <w:nsid w:val="20C43607"/>
    <w:multiLevelType w:val="hybridMultilevel"/>
    <w:tmpl w:val="270A13DC"/>
    <w:lvl w:ilvl="0" w:tplc="A77A75BA">
      <w:start w:val="1"/>
      <w:numFmt w:val="decimal"/>
      <w:lvlText w:val="（%1）"/>
      <w:lvlJc w:val="left"/>
      <w:pPr>
        <w:ind w:left="1000" w:hanging="480"/>
      </w:pPr>
      <w:rPr>
        <w:rFonts w:hint="eastAsia"/>
      </w:rPr>
    </w:lvl>
    <w:lvl w:ilvl="1" w:tplc="04090019" w:tentative="1">
      <w:start w:val="1"/>
      <w:numFmt w:val="ideographTraditional"/>
      <w:lvlText w:val="%2、"/>
      <w:lvlJc w:val="left"/>
      <w:pPr>
        <w:ind w:left="1480" w:hanging="480"/>
      </w:pPr>
    </w:lvl>
    <w:lvl w:ilvl="2" w:tplc="0409001B" w:tentative="1">
      <w:start w:val="1"/>
      <w:numFmt w:val="lowerRoman"/>
      <w:lvlText w:val="%3."/>
      <w:lvlJc w:val="right"/>
      <w:pPr>
        <w:ind w:left="1960" w:hanging="480"/>
      </w:pPr>
    </w:lvl>
    <w:lvl w:ilvl="3" w:tplc="0409000F" w:tentative="1">
      <w:start w:val="1"/>
      <w:numFmt w:val="decimal"/>
      <w:lvlText w:val="%4."/>
      <w:lvlJc w:val="left"/>
      <w:pPr>
        <w:ind w:left="2440" w:hanging="480"/>
      </w:pPr>
    </w:lvl>
    <w:lvl w:ilvl="4" w:tplc="04090019" w:tentative="1">
      <w:start w:val="1"/>
      <w:numFmt w:val="ideographTraditional"/>
      <w:lvlText w:val="%5、"/>
      <w:lvlJc w:val="left"/>
      <w:pPr>
        <w:ind w:left="2920" w:hanging="480"/>
      </w:pPr>
    </w:lvl>
    <w:lvl w:ilvl="5" w:tplc="0409001B" w:tentative="1">
      <w:start w:val="1"/>
      <w:numFmt w:val="lowerRoman"/>
      <w:lvlText w:val="%6."/>
      <w:lvlJc w:val="right"/>
      <w:pPr>
        <w:ind w:left="3400" w:hanging="480"/>
      </w:pPr>
    </w:lvl>
    <w:lvl w:ilvl="6" w:tplc="0409000F" w:tentative="1">
      <w:start w:val="1"/>
      <w:numFmt w:val="decimal"/>
      <w:lvlText w:val="%7."/>
      <w:lvlJc w:val="left"/>
      <w:pPr>
        <w:ind w:left="3880" w:hanging="480"/>
      </w:pPr>
    </w:lvl>
    <w:lvl w:ilvl="7" w:tplc="04090019" w:tentative="1">
      <w:start w:val="1"/>
      <w:numFmt w:val="ideographTraditional"/>
      <w:lvlText w:val="%8、"/>
      <w:lvlJc w:val="left"/>
      <w:pPr>
        <w:ind w:left="4360" w:hanging="480"/>
      </w:pPr>
    </w:lvl>
    <w:lvl w:ilvl="8" w:tplc="0409001B" w:tentative="1">
      <w:start w:val="1"/>
      <w:numFmt w:val="lowerRoman"/>
      <w:lvlText w:val="%9."/>
      <w:lvlJc w:val="right"/>
      <w:pPr>
        <w:ind w:left="4840" w:hanging="480"/>
      </w:pPr>
    </w:lvl>
  </w:abstractNum>
  <w:abstractNum w:abstractNumId="17" w15:restartNumberingAfterBreak="0">
    <w:nsid w:val="21B42973"/>
    <w:multiLevelType w:val="hybridMultilevel"/>
    <w:tmpl w:val="D0BC7CB6"/>
    <w:lvl w:ilvl="0" w:tplc="0409000F">
      <w:start w:val="1"/>
      <w:numFmt w:val="decimal"/>
      <w:lvlText w:val="%1."/>
      <w:lvlJc w:val="left"/>
      <w:pPr>
        <w:ind w:left="960" w:hanging="480"/>
      </w:p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223A32CF"/>
    <w:multiLevelType w:val="hybridMultilevel"/>
    <w:tmpl w:val="DCF40ED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9" w15:restartNumberingAfterBreak="0">
    <w:nsid w:val="229A22B0"/>
    <w:multiLevelType w:val="hybridMultilevel"/>
    <w:tmpl w:val="FC6EBBA0"/>
    <w:lvl w:ilvl="0" w:tplc="4016F576">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230416EC"/>
    <w:multiLevelType w:val="hybridMultilevel"/>
    <w:tmpl w:val="CFC2D46A"/>
    <w:lvl w:ilvl="0" w:tplc="6A90A022">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23E72054"/>
    <w:multiLevelType w:val="hybridMultilevel"/>
    <w:tmpl w:val="08F04F54"/>
    <w:lvl w:ilvl="0" w:tplc="0409000F">
      <w:start w:val="1"/>
      <w:numFmt w:val="decimal"/>
      <w:lvlText w:val="%1."/>
      <w:lvlJc w:val="left"/>
      <w:pPr>
        <w:ind w:left="960" w:hanging="480"/>
      </w:p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2" w15:restartNumberingAfterBreak="0">
    <w:nsid w:val="24231EC1"/>
    <w:multiLevelType w:val="hybridMultilevel"/>
    <w:tmpl w:val="351CE1EA"/>
    <w:lvl w:ilvl="0" w:tplc="4016F576">
      <w:start w:val="1"/>
      <w:numFmt w:val="decimal"/>
      <w:lvlText w:val="(%1)"/>
      <w:lvlJc w:val="left"/>
      <w:pPr>
        <w:ind w:left="1330" w:hanging="480"/>
      </w:pPr>
      <w:rPr>
        <w:rFonts w:hint="default"/>
      </w:rPr>
    </w:lvl>
    <w:lvl w:ilvl="1" w:tplc="04090019" w:tentative="1">
      <w:start w:val="1"/>
      <w:numFmt w:val="ideographTraditional"/>
      <w:lvlText w:val="%2、"/>
      <w:lvlJc w:val="left"/>
      <w:pPr>
        <w:ind w:left="1480" w:hanging="480"/>
      </w:pPr>
    </w:lvl>
    <w:lvl w:ilvl="2" w:tplc="0409001B" w:tentative="1">
      <w:start w:val="1"/>
      <w:numFmt w:val="lowerRoman"/>
      <w:lvlText w:val="%3."/>
      <w:lvlJc w:val="right"/>
      <w:pPr>
        <w:ind w:left="1960" w:hanging="480"/>
      </w:pPr>
    </w:lvl>
    <w:lvl w:ilvl="3" w:tplc="0409000F" w:tentative="1">
      <w:start w:val="1"/>
      <w:numFmt w:val="decimal"/>
      <w:lvlText w:val="%4."/>
      <w:lvlJc w:val="left"/>
      <w:pPr>
        <w:ind w:left="2440" w:hanging="480"/>
      </w:pPr>
    </w:lvl>
    <w:lvl w:ilvl="4" w:tplc="04090019" w:tentative="1">
      <w:start w:val="1"/>
      <w:numFmt w:val="ideographTraditional"/>
      <w:lvlText w:val="%5、"/>
      <w:lvlJc w:val="left"/>
      <w:pPr>
        <w:ind w:left="2920" w:hanging="480"/>
      </w:pPr>
    </w:lvl>
    <w:lvl w:ilvl="5" w:tplc="0409001B" w:tentative="1">
      <w:start w:val="1"/>
      <w:numFmt w:val="lowerRoman"/>
      <w:lvlText w:val="%6."/>
      <w:lvlJc w:val="right"/>
      <w:pPr>
        <w:ind w:left="3400" w:hanging="480"/>
      </w:pPr>
    </w:lvl>
    <w:lvl w:ilvl="6" w:tplc="0409000F" w:tentative="1">
      <w:start w:val="1"/>
      <w:numFmt w:val="decimal"/>
      <w:lvlText w:val="%7."/>
      <w:lvlJc w:val="left"/>
      <w:pPr>
        <w:ind w:left="3880" w:hanging="480"/>
      </w:pPr>
    </w:lvl>
    <w:lvl w:ilvl="7" w:tplc="04090019" w:tentative="1">
      <w:start w:val="1"/>
      <w:numFmt w:val="ideographTraditional"/>
      <w:lvlText w:val="%8、"/>
      <w:lvlJc w:val="left"/>
      <w:pPr>
        <w:ind w:left="4360" w:hanging="480"/>
      </w:pPr>
    </w:lvl>
    <w:lvl w:ilvl="8" w:tplc="0409001B" w:tentative="1">
      <w:start w:val="1"/>
      <w:numFmt w:val="lowerRoman"/>
      <w:lvlText w:val="%9."/>
      <w:lvlJc w:val="right"/>
      <w:pPr>
        <w:ind w:left="4840" w:hanging="480"/>
      </w:pPr>
    </w:lvl>
  </w:abstractNum>
  <w:abstractNum w:abstractNumId="23" w15:restartNumberingAfterBreak="0">
    <w:nsid w:val="24EE054B"/>
    <w:multiLevelType w:val="hybridMultilevel"/>
    <w:tmpl w:val="860E5D0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25242212"/>
    <w:multiLevelType w:val="hybridMultilevel"/>
    <w:tmpl w:val="9838438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5" w15:restartNumberingAfterBreak="0">
    <w:nsid w:val="2613696A"/>
    <w:multiLevelType w:val="hybridMultilevel"/>
    <w:tmpl w:val="BE7667E4"/>
    <w:lvl w:ilvl="0" w:tplc="D0F26B60">
      <w:start w:val="1"/>
      <w:numFmt w:val="decimal"/>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6" w15:restartNumberingAfterBreak="0">
    <w:nsid w:val="27494DDF"/>
    <w:multiLevelType w:val="hybridMultilevel"/>
    <w:tmpl w:val="3976EDA8"/>
    <w:lvl w:ilvl="0" w:tplc="4016F576">
      <w:start w:val="1"/>
      <w:numFmt w:val="decimal"/>
      <w:lvlText w:val="(%1)"/>
      <w:lvlJc w:val="left"/>
      <w:pPr>
        <w:ind w:left="1188" w:hanging="480"/>
      </w:pPr>
      <w:rPr>
        <w:rFonts w:hint="default"/>
      </w:rPr>
    </w:lvl>
    <w:lvl w:ilvl="1" w:tplc="04090019" w:tentative="1">
      <w:start w:val="1"/>
      <w:numFmt w:val="ideographTraditional"/>
      <w:lvlText w:val="%2、"/>
      <w:lvlJc w:val="left"/>
      <w:pPr>
        <w:ind w:left="1668" w:hanging="480"/>
      </w:pPr>
    </w:lvl>
    <w:lvl w:ilvl="2" w:tplc="0409001B" w:tentative="1">
      <w:start w:val="1"/>
      <w:numFmt w:val="lowerRoman"/>
      <w:lvlText w:val="%3."/>
      <w:lvlJc w:val="right"/>
      <w:pPr>
        <w:ind w:left="2148" w:hanging="480"/>
      </w:pPr>
    </w:lvl>
    <w:lvl w:ilvl="3" w:tplc="0409000F" w:tentative="1">
      <w:start w:val="1"/>
      <w:numFmt w:val="decimal"/>
      <w:lvlText w:val="%4."/>
      <w:lvlJc w:val="left"/>
      <w:pPr>
        <w:ind w:left="2628" w:hanging="480"/>
      </w:pPr>
    </w:lvl>
    <w:lvl w:ilvl="4" w:tplc="04090019" w:tentative="1">
      <w:start w:val="1"/>
      <w:numFmt w:val="ideographTraditional"/>
      <w:lvlText w:val="%5、"/>
      <w:lvlJc w:val="left"/>
      <w:pPr>
        <w:ind w:left="3108" w:hanging="480"/>
      </w:pPr>
    </w:lvl>
    <w:lvl w:ilvl="5" w:tplc="0409001B" w:tentative="1">
      <w:start w:val="1"/>
      <w:numFmt w:val="lowerRoman"/>
      <w:lvlText w:val="%6."/>
      <w:lvlJc w:val="right"/>
      <w:pPr>
        <w:ind w:left="3588" w:hanging="480"/>
      </w:pPr>
    </w:lvl>
    <w:lvl w:ilvl="6" w:tplc="0409000F" w:tentative="1">
      <w:start w:val="1"/>
      <w:numFmt w:val="decimal"/>
      <w:lvlText w:val="%7."/>
      <w:lvlJc w:val="left"/>
      <w:pPr>
        <w:ind w:left="4068" w:hanging="480"/>
      </w:pPr>
    </w:lvl>
    <w:lvl w:ilvl="7" w:tplc="04090019" w:tentative="1">
      <w:start w:val="1"/>
      <w:numFmt w:val="ideographTraditional"/>
      <w:lvlText w:val="%8、"/>
      <w:lvlJc w:val="left"/>
      <w:pPr>
        <w:ind w:left="4548" w:hanging="480"/>
      </w:pPr>
    </w:lvl>
    <w:lvl w:ilvl="8" w:tplc="0409001B" w:tentative="1">
      <w:start w:val="1"/>
      <w:numFmt w:val="lowerRoman"/>
      <w:lvlText w:val="%9."/>
      <w:lvlJc w:val="right"/>
      <w:pPr>
        <w:ind w:left="5028" w:hanging="480"/>
      </w:pPr>
    </w:lvl>
  </w:abstractNum>
  <w:abstractNum w:abstractNumId="27" w15:restartNumberingAfterBreak="0">
    <w:nsid w:val="27727A96"/>
    <w:multiLevelType w:val="hybridMultilevel"/>
    <w:tmpl w:val="ABEAB594"/>
    <w:lvl w:ilvl="0" w:tplc="0409000F">
      <w:start w:val="1"/>
      <w:numFmt w:val="decimal"/>
      <w:lvlText w:val="%1."/>
      <w:lvlJc w:val="left"/>
      <w:pPr>
        <w:ind w:left="960" w:hanging="480"/>
      </w:p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8" w15:restartNumberingAfterBreak="0">
    <w:nsid w:val="29100012"/>
    <w:multiLevelType w:val="hybridMultilevel"/>
    <w:tmpl w:val="B5ECC2C6"/>
    <w:lvl w:ilvl="0" w:tplc="4016F576">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2E813C1B"/>
    <w:multiLevelType w:val="hybridMultilevel"/>
    <w:tmpl w:val="D0BC7CB6"/>
    <w:lvl w:ilvl="0" w:tplc="0409000F">
      <w:start w:val="1"/>
      <w:numFmt w:val="decimal"/>
      <w:lvlText w:val="%1."/>
      <w:lvlJc w:val="left"/>
      <w:pPr>
        <w:ind w:left="960" w:hanging="480"/>
      </w:p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0" w15:restartNumberingAfterBreak="0">
    <w:nsid w:val="2FA75EC2"/>
    <w:multiLevelType w:val="hybridMultilevel"/>
    <w:tmpl w:val="1F3A7DAA"/>
    <w:lvl w:ilvl="0" w:tplc="4016F576">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310671DD"/>
    <w:multiLevelType w:val="hybridMultilevel"/>
    <w:tmpl w:val="FAA40906"/>
    <w:lvl w:ilvl="0" w:tplc="1AB015A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2" w15:restartNumberingAfterBreak="0">
    <w:nsid w:val="318D2A59"/>
    <w:multiLevelType w:val="hybridMultilevel"/>
    <w:tmpl w:val="8E002A4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334A67F7"/>
    <w:multiLevelType w:val="hybridMultilevel"/>
    <w:tmpl w:val="7EBA4C54"/>
    <w:lvl w:ilvl="0" w:tplc="4016F576">
      <w:start w:val="1"/>
      <w:numFmt w:val="decimal"/>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4" w15:restartNumberingAfterBreak="0">
    <w:nsid w:val="345D1CFE"/>
    <w:multiLevelType w:val="hybridMultilevel"/>
    <w:tmpl w:val="46D82846"/>
    <w:lvl w:ilvl="0" w:tplc="4016F576">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37ED38DA"/>
    <w:multiLevelType w:val="hybridMultilevel"/>
    <w:tmpl w:val="74F68F40"/>
    <w:lvl w:ilvl="0" w:tplc="A77A75BA">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6" w15:restartNumberingAfterBreak="0">
    <w:nsid w:val="3A1D2C56"/>
    <w:multiLevelType w:val="hybridMultilevel"/>
    <w:tmpl w:val="EB46720E"/>
    <w:lvl w:ilvl="0" w:tplc="0409000F">
      <w:start w:val="1"/>
      <w:numFmt w:val="decimal"/>
      <w:lvlText w:val="%1."/>
      <w:lvlJc w:val="left"/>
      <w:pPr>
        <w:ind w:left="960" w:hanging="480"/>
      </w:p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7" w15:restartNumberingAfterBreak="0">
    <w:nsid w:val="3C793AFB"/>
    <w:multiLevelType w:val="hybridMultilevel"/>
    <w:tmpl w:val="CEEE15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8" w15:restartNumberingAfterBreak="0">
    <w:nsid w:val="40C33C4D"/>
    <w:multiLevelType w:val="hybridMultilevel"/>
    <w:tmpl w:val="6F7AFF78"/>
    <w:lvl w:ilvl="0" w:tplc="4016F576">
      <w:start w:val="1"/>
      <w:numFmt w:val="decimal"/>
      <w:lvlText w:val="(%1)"/>
      <w:lvlJc w:val="left"/>
      <w:pPr>
        <w:ind w:left="786" w:hanging="360"/>
      </w:pPr>
      <w:rPr>
        <w:rFonts w:hint="default"/>
      </w:rPr>
    </w:lvl>
    <w:lvl w:ilvl="1" w:tplc="04090019" w:tentative="1">
      <w:start w:val="1"/>
      <w:numFmt w:val="ideographTraditional"/>
      <w:lvlText w:val="%2、"/>
      <w:lvlJc w:val="left"/>
      <w:pPr>
        <w:ind w:left="1386" w:hanging="480"/>
      </w:pPr>
    </w:lvl>
    <w:lvl w:ilvl="2" w:tplc="0409001B" w:tentative="1">
      <w:start w:val="1"/>
      <w:numFmt w:val="lowerRoman"/>
      <w:lvlText w:val="%3."/>
      <w:lvlJc w:val="right"/>
      <w:pPr>
        <w:ind w:left="1866" w:hanging="480"/>
      </w:pPr>
    </w:lvl>
    <w:lvl w:ilvl="3" w:tplc="0409000F" w:tentative="1">
      <w:start w:val="1"/>
      <w:numFmt w:val="decimal"/>
      <w:lvlText w:val="%4."/>
      <w:lvlJc w:val="left"/>
      <w:pPr>
        <w:ind w:left="2346" w:hanging="480"/>
      </w:pPr>
    </w:lvl>
    <w:lvl w:ilvl="4" w:tplc="04090019" w:tentative="1">
      <w:start w:val="1"/>
      <w:numFmt w:val="ideographTraditional"/>
      <w:lvlText w:val="%5、"/>
      <w:lvlJc w:val="left"/>
      <w:pPr>
        <w:ind w:left="2826" w:hanging="480"/>
      </w:pPr>
    </w:lvl>
    <w:lvl w:ilvl="5" w:tplc="0409001B" w:tentative="1">
      <w:start w:val="1"/>
      <w:numFmt w:val="lowerRoman"/>
      <w:lvlText w:val="%6."/>
      <w:lvlJc w:val="right"/>
      <w:pPr>
        <w:ind w:left="3306" w:hanging="480"/>
      </w:pPr>
    </w:lvl>
    <w:lvl w:ilvl="6" w:tplc="0409000F" w:tentative="1">
      <w:start w:val="1"/>
      <w:numFmt w:val="decimal"/>
      <w:lvlText w:val="%7."/>
      <w:lvlJc w:val="left"/>
      <w:pPr>
        <w:ind w:left="3786" w:hanging="480"/>
      </w:pPr>
    </w:lvl>
    <w:lvl w:ilvl="7" w:tplc="04090019" w:tentative="1">
      <w:start w:val="1"/>
      <w:numFmt w:val="ideographTraditional"/>
      <w:lvlText w:val="%8、"/>
      <w:lvlJc w:val="left"/>
      <w:pPr>
        <w:ind w:left="4266" w:hanging="480"/>
      </w:pPr>
    </w:lvl>
    <w:lvl w:ilvl="8" w:tplc="0409001B" w:tentative="1">
      <w:start w:val="1"/>
      <w:numFmt w:val="lowerRoman"/>
      <w:lvlText w:val="%9."/>
      <w:lvlJc w:val="right"/>
      <w:pPr>
        <w:ind w:left="4746" w:hanging="480"/>
      </w:pPr>
    </w:lvl>
  </w:abstractNum>
  <w:abstractNum w:abstractNumId="39" w15:restartNumberingAfterBreak="0">
    <w:nsid w:val="414B232E"/>
    <w:multiLevelType w:val="hybridMultilevel"/>
    <w:tmpl w:val="A1303D80"/>
    <w:lvl w:ilvl="0" w:tplc="B2641FAC">
      <w:start w:val="1"/>
      <w:numFmt w:val="bullet"/>
      <w:lvlText w:val="•"/>
      <w:lvlJc w:val="left"/>
      <w:pPr>
        <w:tabs>
          <w:tab w:val="num" w:pos="720"/>
        </w:tabs>
        <w:ind w:left="720" w:hanging="360"/>
      </w:pPr>
      <w:rPr>
        <w:rFonts w:ascii="Arial" w:hAnsi="Arial" w:hint="default"/>
      </w:rPr>
    </w:lvl>
    <w:lvl w:ilvl="1" w:tplc="8D50B6C6" w:tentative="1">
      <w:start w:val="1"/>
      <w:numFmt w:val="bullet"/>
      <w:lvlText w:val="•"/>
      <w:lvlJc w:val="left"/>
      <w:pPr>
        <w:tabs>
          <w:tab w:val="num" w:pos="1440"/>
        </w:tabs>
        <w:ind w:left="1440" w:hanging="360"/>
      </w:pPr>
      <w:rPr>
        <w:rFonts w:ascii="Arial" w:hAnsi="Arial" w:hint="default"/>
      </w:rPr>
    </w:lvl>
    <w:lvl w:ilvl="2" w:tplc="6A0EF56E" w:tentative="1">
      <w:start w:val="1"/>
      <w:numFmt w:val="bullet"/>
      <w:lvlText w:val="•"/>
      <w:lvlJc w:val="left"/>
      <w:pPr>
        <w:tabs>
          <w:tab w:val="num" w:pos="2160"/>
        </w:tabs>
        <w:ind w:left="2160" w:hanging="360"/>
      </w:pPr>
      <w:rPr>
        <w:rFonts w:ascii="Arial" w:hAnsi="Arial" w:hint="default"/>
      </w:rPr>
    </w:lvl>
    <w:lvl w:ilvl="3" w:tplc="218A0678" w:tentative="1">
      <w:start w:val="1"/>
      <w:numFmt w:val="bullet"/>
      <w:lvlText w:val="•"/>
      <w:lvlJc w:val="left"/>
      <w:pPr>
        <w:tabs>
          <w:tab w:val="num" w:pos="2880"/>
        </w:tabs>
        <w:ind w:left="2880" w:hanging="360"/>
      </w:pPr>
      <w:rPr>
        <w:rFonts w:ascii="Arial" w:hAnsi="Arial" w:hint="default"/>
      </w:rPr>
    </w:lvl>
    <w:lvl w:ilvl="4" w:tplc="7A94FC02" w:tentative="1">
      <w:start w:val="1"/>
      <w:numFmt w:val="bullet"/>
      <w:lvlText w:val="•"/>
      <w:lvlJc w:val="left"/>
      <w:pPr>
        <w:tabs>
          <w:tab w:val="num" w:pos="3600"/>
        </w:tabs>
        <w:ind w:left="3600" w:hanging="360"/>
      </w:pPr>
      <w:rPr>
        <w:rFonts w:ascii="Arial" w:hAnsi="Arial" w:hint="default"/>
      </w:rPr>
    </w:lvl>
    <w:lvl w:ilvl="5" w:tplc="82AC789E" w:tentative="1">
      <w:start w:val="1"/>
      <w:numFmt w:val="bullet"/>
      <w:lvlText w:val="•"/>
      <w:lvlJc w:val="left"/>
      <w:pPr>
        <w:tabs>
          <w:tab w:val="num" w:pos="4320"/>
        </w:tabs>
        <w:ind w:left="4320" w:hanging="360"/>
      </w:pPr>
      <w:rPr>
        <w:rFonts w:ascii="Arial" w:hAnsi="Arial" w:hint="default"/>
      </w:rPr>
    </w:lvl>
    <w:lvl w:ilvl="6" w:tplc="CD84CFB0" w:tentative="1">
      <w:start w:val="1"/>
      <w:numFmt w:val="bullet"/>
      <w:lvlText w:val="•"/>
      <w:lvlJc w:val="left"/>
      <w:pPr>
        <w:tabs>
          <w:tab w:val="num" w:pos="5040"/>
        </w:tabs>
        <w:ind w:left="5040" w:hanging="360"/>
      </w:pPr>
      <w:rPr>
        <w:rFonts w:ascii="Arial" w:hAnsi="Arial" w:hint="default"/>
      </w:rPr>
    </w:lvl>
    <w:lvl w:ilvl="7" w:tplc="28906934" w:tentative="1">
      <w:start w:val="1"/>
      <w:numFmt w:val="bullet"/>
      <w:lvlText w:val="•"/>
      <w:lvlJc w:val="left"/>
      <w:pPr>
        <w:tabs>
          <w:tab w:val="num" w:pos="5760"/>
        </w:tabs>
        <w:ind w:left="5760" w:hanging="360"/>
      </w:pPr>
      <w:rPr>
        <w:rFonts w:ascii="Arial" w:hAnsi="Arial" w:hint="default"/>
      </w:rPr>
    </w:lvl>
    <w:lvl w:ilvl="8" w:tplc="84621418"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41CA120D"/>
    <w:multiLevelType w:val="hybridMultilevel"/>
    <w:tmpl w:val="45EE38FC"/>
    <w:lvl w:ilvl="0" w:tplc="4016F576">
      <w:start w:val="1"/>
      <w:numFmt w:val="decimal"/>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1" w15:restartNumberingAfterBreak="0">
    <w:nsid w:val="432D610F"/>
    <w:multiLevelType w:val="hybridMultilevel"/>
    <w:tmpl w:val="9A623590"/>
    <w:lvl w:ilvl="0" w:tplc="A77A75BA">
      <w:start w:val="1"/>
      <w:numFmt w:val="decimal"/>
      <w:lvlText w:val="（%1）"/>
      <w:lvlJc w:val="left"/>
      <w:pPr>
        <w:ind w:left="600" w:hanging="60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42" w15:restartNumberingAfterBreak="0">
    <w:nsid w:val="46A747D0"/>
    <w:multiLevelType w:val="hybridMultilevel"/>
    <w:tmpl w:val="6428DDB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4AAD0958"/>
    <w:multiLevelType w:val="hybridMultilevel"/>
    <w:tmpl w:val="2E0E3C9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4" w15:restartNumberingAfterBreak="0">
    <w:nsid w:val="4B9D162F"/>
    <w:multiLevelType w:val="hybridMultilevel"/>
    <w:tmpl w:val="E79CCA14"/>
    <w:lvl w:ilvl="0" w:tplc="A77A75BA">
      <w:start w:val="1"/>
      <w:numFmt w:val="decimal"/>
      <w:lvlText w:val="（%1）"/>
      <w:lvlJc w:val="left"/>
      <w:pPr>
        <w:ind w:left="480" w:hanging="480"/>
      </w:pPr>
      <w:rPr>
        <w:rFonts w:hint="eastAsia"/>
        <w:color w:val="000000" w:themeColor="text1"/>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4FD852B0"/>
    <w:multiLevelType w:val="hybridMultilevel"/>
    <w:tmpl w:val="D0BC7CB6"/>
    <w:lvl w:ilvl="0" w:tplc="0409000F">
      <w:start w:val="1"/>
      <w:numFmt w:val="decimal"/>
      <w:lvlText w:val="%1."/>
      <w:lvlJc w:val="left"/>
      <w:pPr>
        <w:ind w:left="960" w:hanging="480"/>
      </w:p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6" w15:restartNumberingAfterBreak="0">
    <w:nsid w:val="50575551"/>
    <w:multiLevelType w:val="hybridMultilevel"/>
    <w:tmpl w:val="D0BC7CB6"/>
    <w:lvl w:ilvl="0" w:tplc="0409000F">
      <w:start w:val="1"/>
      <w:numFmt w:val="decimal"/>
      <w:lvlText w:val="%1."/>
      <w:lvlJc w:val="left"/>
      <w:pPr>
        <w:ind w:left="960" w:hanging="480"/>
      </w:p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7" w15:restartNumberingAfterBreak="0">
    <w:nsid w:val="506871DE"/>
    <w:multiLevelType w:val="hybridMultilevel"/>
    <w:tmpl w:val="382C53E4"/>
    <w:lvl w:ilvl="0" w:tplc="0409000F">
      <w:start w:val="1"/>
      <w:numFmt w:val="decimal"/>
      <w:lvlText w:val="%1."/>
      <w:lvlJc w:val="left"/>
      <w:pPr>
        <w:ind w:left="960" w:hanging="480"/>
      </w:p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8" w15:restartNumberingAfterBreak="0">
    <w:nsid w:val="51486F4C"/>
    <w:multiLevelType w:val="hybridMultilevel"/>
    <w:tmpl w:val="4C76B772"/>
    <w:lvl w:ilvl="0" w:tplc="4016F576">
      <w:start w:val="1"/>
      <w:numFmt w:val="decimal"/>
      <w:lvlText w:val="(%1)"/>
      <w:lvlJc w:val="left"/>
      <w:pPr>
        <w:ind w:left="480" w:hanging="480"/>
      </w:pPr>
      <w:rPr>
        <w:rFonts w:hint="default"/>
      </w:rPr>
    </w:lvl>
    <w:lvl w:ilvl="1" w:tplc="28EE7E52">
      <w:numFmt w:val="bullet"/>
      <w:lvlText w:val="-"/>
      <w:lvlJc w:val="left"/>
      <w:pPr>
        <w:ind w:left="840" w:hanging="360"/>
      </w:pPr>
      <w:rPr>
        <w:rFonts w:ascii="Times New Roman" w:eastAsia="標楷體" w:hAnsi="Times New Roman" w:cs="Times New Roman"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53191B01"/>
    <w:multiLevelType w:val="hybridMultilevel"/>
    <w:tmpl w:val="A714190C"/>
    <w:lvl w:ilvl="0" w:tplc="38D6CFBA">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5519696F"/>
    <w:multiLevelType w:val="hybridMultilevel"/>
    <w:tmpl w:val="3AAEB0A6"/>
    <w:lvl w:ilvl="0" w:tplc="04090003">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1" w15:restartNumberingAfterBreak="0">
    <w:nsid w:val="568917E6"/>
    <w:multiLevelType w:val="hybridMultilevel"/>
    <w:tmpl w:val="228CB8EC"/>
    <w:lvl w:ilvl="0" w:tplc="A77A75BA">
      <w:start w:val="1"/>
      <w:numFmt w:val="decimal"/>
      <w:lvlText w:val="（%1）"/>
      <w:lvlJc w:val="left"/>
      <w:pPr>
        <w:ind w:left="1000" w:hanging="480"/>
      </w:pPr>
      <w:rPr>
        <w:rFonts w:hint="eastAsia"/>
      </w:rPr>
    </w:lvl>
    <w:lvl w:ilvl="1" w:tplc="04090019" w:tentative="1">
      <w:start w:val="1"/>
      <w:numFmt w:val="ideographTraditional"/>
      <w:lvlText w:val="%2、"/>
      <w:lvlJc w:val="left"/>
      <w:pPr>
        <w:ind w:left="1480" w:hanging="480"/>
      </w:pPr>
    </w:lvl>
    <w:lvl w:ilvl="2" w:tplc="0409001B" w:tentative="1">
      <w:start w:val="1"/>
      <w:numFmt w:val="lowerRoman"/>
      <w:lvlText w:val="%3."/>
      <w:lvlJc w:val="right"/>
      <w:pPr>
        <w:ind w:left="1960" w:hanging="480"/>
      </w:pPr>
    </w:lvl>
    <w:lvl w:ilvl="3" w:tplc="0409000F" w:tentative="1">
      <w:start w:val="1"/>
      <w:numFmt w:val="decimal"/>
      <w:lvlText w:val="%4."/>
      <w:lvlJc w:val="left"/>
      <w:pPr>
        <w:ind w:left="2440" w:hanging="480"/>
      </w:pPr>
    </w:lvl>
    <w:lvl w:ilvl="4" w:tplc="04090019" w:tentative="1">
      <w:start w:val="1"/>
      <w:numFmt w:val="ideographTraditional"/>
      <w:lvlText w:val="%5、"/>
      <w:lvlJc w:val="left"/>
      <w:pPr>
        <w:ind w:left="2920" w:hanging="480"/>
      </w:pPr>
    </w:lvl>
    <w:lvl w:ilvl="5" w:tplc="0409001B" w:tentative="1">
      <w:start w:val="1"/>
      <w:numFmt w:val="lowerRoman"/>
      <w:lvlText w:val="%6."/>
      <w:lvlJc w:val="right"/>
      <w:pPr>
        <w:ind w:left="3400" w:hanging="480"/>
      </w:pPr>
    </w:lvl>
    <w:lvl w:ilvl="6" w:tplc="0409000F" w:tentative="1">
      <w:start w:val="1"/>
      <w:numFmt w:val="decimal"/>
      <w:lvlText w:val="%7."/>
      <w:lvlJc w:val="left"/>
      <w:pPr>
        <w:ind w:left="3880" w:hanging="480"/>
      </w:pPr>
    </w:lvl>
    <w:lvl w:ilvl="7" w:tplc="04090019" w:tentative="1">
      <w:start w:val="1"/>
      <w:numFmt w:val="ideographTraditional"/>
      <w:lvlText w:val="%8、"/>
      <w:lvlJc w:val="left"/>
      <w:pPr>
        <w:ind w:left="4360" w:hanging="480"/>
      </w:pPr>
    </w:lvl>
    <w:lvl w:ilvl="8" w:tplc="0409001B" w:tentative="1">
      <w:start w:val="1"/>
      <w:numFmt w:val="lowerRoman"/>
      <w:lvlText w:val="%9."/>
      <w:lvlJc w:val="right"/>
      <w:pPr>
        <w:ind w:left="4840" w:hanging="480"/>
      </w:pPr>
    </w:lvl>
  </w:abstractNum>
  <w:abstractNum w:abstractNumId="52" w15:restartNumberingAfterBreak="0">
    <w:nsid w:val="56B63EA4"/>
    <w:multiLevelType w:val="hybridMultilevel"/>
    <w:tmpl w:val="C156B5DA"/>
    <w:lvl w:ilvl="0" w:tplc="D0F26B60">
      <w:start w:val="1"/>
      <w:numFmt w:val="decimal"/>
      <w:lvlText w:val="(%1)"/>
      <w:lvlJc w:val="left"/>
      <w:pPr>
        <w:ind w:left="1188" w:hanging="480"/>
      </w:pPr>
      <w:rPr>
        <w:rFonts w:hint="default"/>
      </w:rPr>
    </w:lvl>
    <w:lvl w:ilvl="1" w:tplc="04090019" w:tentative="1">
      <w:start w:val="1"/>
      <w:numFmt w:val="ideographTraditional"/>
      <w:lvlText w:val="%2、"/>
      <w:lvlJc w:val="left"/>
      <w:pPr>
        <w:ind w:left="1668" w:hanging="480"/>
      </w:pPr>
    </w:lvl>
    <w:lvl w:ilvl="2" w:tplc="0409001B" w:tentative="1">
      <w:start w:val="1"/>
      <w:numFmt w:val="lowerRoman"/>
      <w:lvlText w:val="%3."/>
      <w:lvlJc w:val="right"/>
      <w:pPr>
        <w:ind w:left="2148" w:hanging="480"/>
      </w:pPr>
    </w:lvl>
    <w:lvl w:ilvl="3" w:tplc="0409000F" w:tentative="1">
      <w:start w:val="1"/>
      <w:numFmt w:val="decimal"/>
      <w:lvlText w:val="%4."/>
      <w:lvlJc w:val="left"/>
      <w:pPr>
        <w:ind w:left="2628" w:hanging="480"/>
      </w:pPr>
    </w:lvl>
    <w:lvl w:ilvl="4" w:tplc="04090019" w:tentative="1">
      <w:start w:val="1"/>
      <w:numFmt w:val="ideographTraditional"/>
      <w:lvlText w:val="%5、"/>
      <w:lvlJc w:val="left"/>
      <w:pPr>
        <w:ind w:left="3108" w:hanging="480"/>
      </w:pPr>
    </w:lvl>
    <w:lvl w:ilvl="5" w:tplc="0409001B" w:tentative="1">
      <w:start w:val="1"/>
      <w:numFmt w:val="lowerRoman"/>
      <w:lvlText w:val="%6."/>
      <w:lvlJc w:val="right"/>
      <w:pPr>
        <w:ind w:left="3588" w:hanging="480"/>
      </w:pPr>
    </w:lvl>
    <w:lvl w:ilvl="6" w:tplc="0409000F" w:tentative="1">
      <w:start w:val="1"/>
      <w:numFmt w:val="decimal"/>
      <w:lvlText w:val="%7."/>
      <w:lvlJc w:val="left"/>
      <w:pPr>
        <w:ind w:left="4068" w:hanging="480"/>
      </w:pPr>
    </w:lvl>
    <w:lvl w:ilvl="7" w:tplc="04090019" w:tentative="1">
      <w:start w:val="1"/>
      <w:numFmt w:val="ideographTraditional"/>
      <w:lvlText w:val="%8、"/>
      <w:lvlJc w:val="left"/>
      <w:pPr>
        <w:ind w:left="4548" w:hanging="480"/>
      </w:pPr>
    </w:lvl>
    <w:lvl w:ilvl="8" w:tplc="0409001B" w:tentative="1">
      <w:start w:val="1"/>
      <w:numFmt w:val="lowerRoman"/>
      <w:lvlText w:val="%9."/>
      <w:lvlJc w:val="right"/>
      <w:pPr>
        <w:ind w:left="5028" w:hanging="480"/>
      </w:pPr>
    </w:lvl>
  </w:abstractNum>
  <w:abstractNum w:abstractNumId="53" w15:restartNumberingAfterBreak="0">
    <w:nsid w:val="577A23F5"/>
    <w:multiLevelType w:val="hybridMultilevel"/>
    <w:tmpl w:val="5F5A7B64"/>
    <w:lvl w:ilvl="0" w:tplc="F8C430F2">
      <w:start w:val="1"/>
      <w:numFmt w:val="lowerLetter"/>
      <w:lvlText w:val="%1."/>
      <w:lvlJc w:val="left"/>
      <w:pPr>
        <w:ind w:left="1188" w:hanging="480"/>
      </w:pPr>
      <w:rPr>
        <w:rFonts w:hint="eastAsia"/>
      </w:rPr>
    </w:lvl>
    <w:lvl w:ilvl="1" w:tplc="04090019" w:tentative="1">
      <w:start w:val="1"/>
      <w:numFmt w:val="ideographTraditional"/>
      <w:lvlText w:val="%2、"/>
      <w:lvlJc w:val="left"/>
      <w:pPr>
        <w:ind w:left="1668" w:hanging="480"/>
      </w:pPr>
    </w:lvl>
    <w:lvl w:ilvl="2" w:tplc="0409001B" w:tentative="1">
      <w:start w:val="1"/>
      <w:numFmt w:val="lowerRoman"/>
      <w:lvlText w:val="%3."/>
      <w:lvlJc w:val="right"/>
      <w:pPr>
        <w:ind w:left="2148" w:hanging="480"/>
      </w:pPr>
    </w:lvl>
    <w:lvl w:ilvl="3" w:tplc="0409000F" w:tentative="1">
      <w:start w:val="1"/>
      <w:numFmt w:val="decimal"/>
      <w:lvlText w:val="%4."/>
      <w:lvlJc w:val="left"/>
      <w:pPr>
        <w:ind w:left="2628" w:hanging="480"/>
      </w:pPr>
    </w:lvl>
    <w:lvl w:ilvl="4" w:tplc="04090019" w:tentative="1">
      <w:start w:val="1"/>
      <w:numFmt w:val="ideographTraditional"/>
      <w:lvlText w:val="%5、"/>
      <w:lvlJc w:val="left"/>
      <w:pPr>
        <w:ind w:left="3108" w:hanging="480"/>
      </w:pPr>
    </w:lvl>
    <w:lvl w:ilvl="5" w:tplc="0409001B" w:tentative="1">
      <w:start w:val="1"/>
      <w:numFmt w:val="lowerRoman"/>
      <w:lvlText w:val="%6."/>
      <w:lvlJc w:val="right"/>
      <w:pPr>
        <w:ind w:left="3588" w:hanging="480"/>
      </w:pPr>
    </w:lvl>
    <w:lvl w:ilvl="6" w:tplc="0409000F" w:tentative="1">
      <w:start w:val="1"/>
      <w:numFmt w:val="decimal"/>
      <w:lvlText w:val="%7."/>
      <w:lvlJc w:val="left"/>
      <w:pPr>
        <w:ind w:left="4068" w:hanging="480"/>
      </w:pPr>
    </w:lvl>
    <w:lvl w:ilvl="7" w:tplc="04090019" w:tentative="1">
      <w:start w:val="1"/>
      <w:numFmt w:val="ideographTraditional"/>
      <w:lvlText w:val="%8、"/>
      <w:lvlJc w:val="left"/>
      <w:pPr>
        <w:ind w:left="4548" w:hanging="480"/>
      </w:pPr>
    </w:lvl>
    <w:lvl w:ilvl="8" w:tplc="0409001B" w:tentative="1">
      <w:start w:val="1"/>
      <w:numFmt w:val="lowerRoman"/>
      <w:lvlText w:val="%9."/>
      <w:lvlJc w:val="right"/>
      <w:pPr>
        <w:ind w:left="5028" w:hanging="480"/>
      </w:pPr>
    </w:lvl>
  </w:abstractNum>
  <w:abstractNum w:abstractNumId="54" w15:restartNumberingAfterBreak="0">
    <w:nsid w:val="582E16BB"/>
    <w:multiLevelType w:val="hybridMultilevel"/>
    <w:tmpl w:val="E910A0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AD43360"/>
    <w:multiLevelType w:val="multilevel"/>
    <w:tmpl w:val="617C3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B046C6E"/>
    <w:multiLevelType w:val="hybridMultilevel"/>
    <w:tmpl w:val="071E7D6C"/>
    <w:lvl w:ilvl="0" w:tplc="32F42FF8">
      <w:start w:val="1"/>
      <w:numFmt w:val="decimal"/>
      <w:lvlText w:val="%1."/>
      <w:lvlJc w:val="left"/>
      <w:pPr>
        <w:tabs>
          <w:tab w:val="num" w:pos="720"/>
        </w:tabs>
        <w:ind w:left="720" w:hanging="360"/>
      </w:pPr>
    </w:lvl>
    <w:lvl w:ilvl="1" w:tplc="BDBEC7CC" w:tentative="1">
      <w:start w:val="1"/>
      <w:numFmt w:val="decimal"/>
      <w:lvlText w:val="%2."/>
      <w:lvlJc w:val="left"/>
      <w:pPr>
        <w:tabs>
          <w:tab w:val="num" w:pos="1440"/>
        </w:tabs>
        <w:ind w:left="1440" w:hanging="360"/>
      </w:pPr>
    </w:lvl>
    <w:lvl w:ilvl="2" w:tplc="7548BD10" w:tentative="1">
      <w:start w:val="1"/>
      <w:numFmt w:val="decimal"/>
      <w:lvlText w:val="%3."/>
      <w:lvlJc w:val="left"/>
      <w:pPr>
        <w:tabs>
          <w:tab w:val="num" w:pos="2160"/>
        </w:tabs>
        <w:ind w:left="2160" w:hanging="360"/>
      </w:pPr>
    </w:lvl>
    <w:lvl w:ilvl="3" w:tplc="A2C04984" w:tentative="1">
      <w:start w:val="1"/>
      <w:numFmt w:val="decimal"/>
      <w:lvlText w:val="%4."/>
      <w:lvlJc w:val="left"/>
      <w:pPr>
        <w:tabs>
          <w:tab w:val="num" w:pos="2880"/>
        </w:tabs>
        <w:ind w:left="2880" w:hanging="360"/>
      </w:pPr>
    </w:lvl>
    <w:lvl w:ilvl="4" w:tplc="DF94D3DC" w:tentative="1">
      <w:start w:val="1"/>
      <w:numFmt w:val="decimal"/>
      <w:lvlText w:val="%5."/>
      <w:lvlJc w:val="left"/>
      <w:pPr>
        <w:tabs>
          <w:tab w:val="num" w:pos="3600"/>
        </w:tabs>
        <w:ind w:left="3600" w:hanging="360"/>
      </w:pPr>
    </w:lvl>
    <w:lvl w:ilvl="5" w:tplc="2760E2A6" w:tentative="1">
      <w:start w:val="1"/>
      <w:numFmt w:val="decimal"/>
      <w:lvlText w:val="%6."/>
      <w:lvlJc w:val="left"/>
      <w:pPr>
        <w:tabs>
          <w:tab w:val="num" w:pos="4320"/>
        </w:tabs>
        <w:ind w:left="4320" w:hanging="360"/>
      </w:pPr>
    </w:lvl>
    <w:lvl w:ilvl="6" w:tplc="B34AC9CE" w:tentative="1">
      <w:start w:val="1"/>
      <w:numFmt w:val="decimal"/>
      <w:lvlText w:val="%7."/>
      <w:lvlJc w:val="left"/>
      <w:pPr>
        <w:tabs>
          <w:tab w:val="num" w:pos="5040"/>
        </w:tabs>
        <w:ind w:left="5040" w:hanging="360"/>
      </w:pPr>
    </w:lvl>
    <w:lvl w:ilvl="7" w:tplc="95B0F7C0" w:tentative="1">
      <w:start w:val="1"/>
      <w:numFmt w:val="decimal"/>
      <w:lvlText w:val="%8."/>
      <w:lvlJc w:val="left"/>
      <w:pPr>
        <w:tabs>
          <w:tab w:val="num" w:pos="5760"/>
        </w:tabs>
        <w:ind w:left="5760" w:hanging="360"/>
      </w:pPr>
    </w:lvl>
    <w:lvl w:ilvl="8" w:tplc="3E5A6A50" w:tentative="1">
      <w:start w:val="1"/>
      <w:numFmt w:val="decimal"/>
      <w:lvlText w:val="%9."/>
      <w:lvlJc w:val="left"/>
      <w:pPr>
        <w:tabs>
          <w:tab w:val="num" w:pos="6480"/>
        </w:tabs>
        <w:ind w:left="6480" w:hanging="360"/>
      </w:pPr>
    </w:lvl>
  </w:abstractNum>
  <w:abstractNum w:abstractNumId="57" w15:restartNumberingAfterBreak="0">
    <w:nsid w:val="5FCF56BB"/>
    <w:multiLevelType w:val="hybridMultilevel"/>
    <w:tmpl w:val="03B6A870"/>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8" w15:restartNumberingAfterBreak="0">
    <w:nsid w:val="6AAB62C9"/>
    <w:multiLevelType w:val="hybridMultilevel"/>
    <w:tmpl w:val="E5348882"/>
    <w:lvl w:ilvl="0" w:tplc="4016F576">
      <w:start w:val="1"/>
      <w:numFmt w:val="decimal"/>
      <w:lvlText w:val="(%1)"/>
      <w:lvlJc w:val="left"/>
      <w:pPr>
        <w:ind w:left="708" w:hanging="480"/>
      </w:pPr>
      <w:rPr>
        <w:rFonts w:hint="default"/>
      </w:rPr>
    </w:lvl>
    <w:lvl w:ilvl="1" w:tplc="F8C430F2">
      <w:start w:val="1"/>
      <w:numFmt w:val="lowerLetter"/>
      <w:lvlText w:val="%2."/>
      <w:lvlJc w:val="left"/>
      <w:pPr>
        <w:ind w:left="1188" w:hanging="480"/>
      </w:pPr>
      <w:rPr>
        <w:rFonts w:hint="eastAsia"/>
      </w:rPr>
    </w:lvl>
    <w:lvl w:ilvl="2" w:tplc="0409001B" w:tentative="1">
      <w:start w:val="1"/>
      <w:numFmt w:val="lowerRoman"/>
      <w:lvlText w:val="%3."/>
      <w:lvlJc w:val="right"/>
      <w:pPr>
        <w:ind w:left="1668" w:hanging="480"/>
      </w:pPr>
    </w:lvl>
    <w:lvl w:ilvl="3" w:tplc="0409000F" w:tentative="1">
      <w:start w:val="1"/>
      <w:numFmt w:val="decimal"/>
      <w:lvlText w:val="%4."/>
      <w:lvlJc w:val="left"/>
      <w:pPr>
        <w:ind w:left="2148" w:hanging="480"/>
      </w:pPr>
    </w:lvl>
    <w:lvl w:ilvl="4" w:tplc="04090019" w:tentative="1">
      <w:start w:val="1"/>
      <w:numFmt w:val="ideographTraditional"/>
      <w:lvlText w:val="%5、"/>
      <w:lvlJc w:val="left"/>
      <w:pPr>
        <w:ind w:left="2628" w:hanging="480"/>
      </w:pPr>
    </w:lvl>
    <w:lvl w:ilvl="5" w:tplc="0409001B" w:tentative="1">
      <w:start w:val="1"/>
      <w:numFmt w:val="lowerRoman"/>
      <w:lvlText w:val="%6."/>
      <w:lvlJc w:val="right"/>
      <w:pPr>
        <w:ind w:left="3108" w:hanging="480"/>
      </w:pPr>
    </w:lvl>
    <w:lvl w:ilvl="6" w:tplc="0409000F" w:tentative="1">
      <w:start w:val="1"/>
      <w:numFmt w:val="decimal"/>
      <w:lvlText w:val="%7."/>
      <w:lvlJc w:val="left"/>
      <w:pPr>
        <w:ind w:left="3588" w:hanging="480"/>
      </w:pPr>
    </w:lvl>
    <w:lvl w:ilvl="7" w:tplc="04090019" w:tentative="1">
      <w:start w:val="1"/>
      <w:numFmt w:val="ideographTraditional"/>
      <w:lvlText w:val="%8、"/>
      <w:lvlJc w:val="left"/>
      <w:pPr>
        <w:ind w:left="4068" w:hanging="480"/>
      </w:pPr>
    </w:lvl>
    <w:lvl w:ilvl="8" w:tplc="0409001B" w:tentative="1">
      <w:start w:val="1"/>
      <w:numFmt w:val="lowerRoman"/>
      <w:lvlText w:val="%9."/>
      <w:lvlJc w:val="right"/>
      <w:pPr>
        <w:ind w:left="4548" w:hanging="480"/>
      </w:pPr>
    </w:lvl>
  </w:abstractNum>
  <w:abstractNum w:abstractNumId="59" w15:restartNumberingAfterBreak="0">
    <w:nsid w:val="6B864E78"/>
    <w:multiLevelType w:val="hybridMultilevel"/>
    <w:tmpl w:val="575E28AC"/>
    <w:lvl w:ilvl="0" w:tplc="A77A75BA">
      <w:start w:val="1"/>
      <w:numFmt w:val="decimal"/>
      <w:lvlText w:val="（%1）"/>
      <w:lvlJc w:val="left"/>
      <w:pPr>
        <w:ind w:left="1200" w:hanging="480"/>
      </w:pPr>
      <w:rPr>
        <w:rFonts w:hint="eastAsia"/>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60" w15:restartNumberingAfterBreak="0">
    <w:nsid w:val="6B8813C7"/>
    <w:multiLevelType w:val="hybridMultilevel"/>
    <w:tmpl w:val="E24070DA"/>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1" w15:restartNumberingAfterBreak="0">
    <w:nsid w:val="6C3154E2"/>
    <w:multiLevelType w:val="hybridMultilevel"/>
    <w:tmpl w:val="65CE185A"/>
    <w:lvl w:ilvl="0" w:tplc="A77A75BA">
      <w:start w:val="1"/>
      <w:numFmt w:val="decimal"/>
      <w:lvlText w:val="（%1）"/>
      <w:lvlJc w:val="left"/>
      <w:pPr>
        <w:ind w:left="1480" w:hanging="480"/>
      </w:pPr>
      <w:rPr>
        <w:rFonts w:hint="eastAsia"/>
      </w:rPr>
    </w:lvl>
    <w:lvl w:ilvl="1" w:tplc="04090019" w:tentative="1">
      <w:start w:val="1"/>
      <w:numFmt w:val="ideographTraditional"/>
      <w:lvlText w:val="%2、"/>
      <w:lvlJc w:val="left"/>
      <w:pPr>
        <w:ind w:left="1960" w:hanging="480"/>
      </w:pPr>
    </w:lvl>
    <w:lvl w:ilvl="2" w:tplc="0409001B" w:tentative="1">
      <w:start w:val="1"/>
      <w:numFmt w:val="lowerRoman"/>
      <w:lvlText w:val="%3."/>
      <w:lvlJc w:val="right"/>
      <w:pPr>
        <w:ind w:left="2440" w:hanging="480"/>
      </w:pPr>
    </w:lvl>
    <w:lvl w:ilvl="3" w:tplc="0409000F" w:tentative="1">
      <w:start w:val="1"/>
      <w:numFmt w:val="decimal"/>
      <w:lvlText w:val="%4."/>
      <w:lvlJc w:val="left"/>
      <w:pPr>
        <w:ind w:left="2920" w:hanging="480"/>
      </w:pPr>
    </w:lvl>
    <w:lvl w:ilvl="4" w:tplc="04090019" w:tentative="1">
      <w:start w:val="1"/>
      <w:numFmt w:val="ideographTraditional"/>
      <w:lvlText w:val="%5、"/>
      <w:lvlJc w:val="left"/>
      <w:pPr>
        <w:ind w:left="3400" w:hanging="480"/>
      </w:pPr>
    </w:lvl>
    <w:lvl w:ilvl="5" w:tplc="0409001B" w:tentative="1">
      <w:start w:val="1"/>
      <w:numFmt w:val="lowerRoman"/>
      <w:lvlText w:val="%6."/>
      <w:lvlJc w:val="right"/>
      <w:pPr>
        <w:ind w:left="3880" w:hanging="480"/>
      </w:pPr>
    </w:lvl>
    <w:lvl w:ilvl="6" w:tplc="0409000F" w:tentative="1">
      <w:start w:val="1"/>
      <w:numFmt w:val="decimal"/>
      <w:lvlText w:val="%7."/>
      <w:lvlJc w:val="left"/>
      <w:pPr>
        <w:ind w:left="4360" w:hanging="480"/>
      </w:pPr>
    </w:lvl>
    <w:lvl w:ilvl="7" w:tplc="04090019" w:tentative="1">
      <w:start w:val="1"/>
      <w:numFmt w:val="ideographTraditional"/>
      <w:lvlText w:val="%8、"/>
      <w:lvlJc w:val="left"/>
      <w:pPr>
        <w:ind w:left="4840" w:hanging="480"/>
      </w:pPr>
    </w:lvl>
    <w:lvl w:ilvl="8" w:tplc="0409001B" w:tentative="1">
      <w:start w:val="1"/>
      <w:numFmt w:val="lowerRoman"/>
      <w:lvlText w:val="%9."/>
      <w:lvlJc w:val="right"/>
      <w:pPr>
        <w:ind w:left="5320" w:hanging="480"/>
      </w:pPr>
    </w:lvl>
  </w:abstractNum>
  <w:abstractNum w:abstractNumId="62" w15:restartNumberingAfterBreak="0">
    <w:nsid w:val="6C7F0E4E"/>
    <w:multiLevelType w:val="hybridMultilevel"/>
    <w:tmpl w:val="09009440"/>
    <w:lvl w:ilvl="0" w:tplc="4016F576">
      <w:start w:val="1"/>
      <w:numFmt w:val="decimal"/>
      <w:lvlText w:val="(%1)"/>
      <w:lvlJc w:val="left"/>
      <w:pPr>
        <w:ind w:left="1000" w:hanging="480"/>
      </w:pPr>
      <w:rPr>
        <w:rFonts w:hint="default"/>
      </w:rPr>
    </w:lvl>
    <w:lvl w:ilvl="1" w:tplc="04090019" w:tentative="1">
      <w:start w:val="1"/>
      <w:numFmt w:val="ideographTraditional"/>
      <w:lvlText w:val="%2、"/>
      <w:lvlJc w:val="left"/>
      <w:pPr>
        <w:ind w:left="1480" w:hanging="480"/>
      </w:pPr>
    </w:lvl>
    <w:lvl w:ilvl="2" w:tplc="0409001B" w:tentative="1">
      <w:start w:val="1"/>
      <w:numFmt w:val="lowerRoman"/>
      <w:lvlText w:val="%3."/>
      <w:lvlJc w:val="right"/>
      <w:pPr>
        <w:ind w:left="1960" w:hanging="480"/>
      </w:pPr>
    </w:lvl>
    <w:lvl w:ilvl="3" w:tplc="0409000F" w:tentative="1">
      <w:start w:val="1"/>
      <w:numFmt w:val="decimal"/>
      <w:lvlText w:val="%4."/>
      <w:lvlJc w:val="left"/>
      <w:pPr>
        <w:ind w:left="2440" w:hanging="480"/>
      </w:pPr>
    </w:lvl>
    <w:lvl w:ilvl="4" w:tplc="04090019" w:tentative="1">
      <w:start w:val="1"/>
      <w:numFmt w:val="ideographTraditional"/>
      <w:lvlText w:val="%5、"/>
      <w:lvlJc w:val="left"/>
      <w:pPr>
        <w:ind w:left="2920" w:hanging="480"/>
      </w:pPr>
    </w:lvl>
    <w:lvl w:ilvl="5" w:tplc="0409001B" w:tentative="1">
      <w:start w:val="1"/>
      <w:numFmt w:val="lowerRoman"/>
      <w:lvlText w:val="%6."/>
      <w:lvlJc w:val="right"/>
      <w:pPr>
        <w:ind w:left="3400" w:hanging="480"/>
      </w:pPr>
    </w:lvl>
    <w:lvl w:ilvl="6" w:tplc="0409000F" w:tentative="1">
      <w:start w:val="1"/>
      <w:numFmt w:val="decimal"/>
      <w:lvlText w:val="%7."/>
      <w:lvlJc w:val="left"/>
      <w:pPr>
        <w:ind w:left="3880" w:hanging="480"/>
      </w:pPr>
    </w:lvl>
    <w:lvl w:ilvl="7" w:tplc="04090019" w:tentative="1">
      <w:start w:val="1"/>
      <w:numFmt w:val="ideographTraditional"/>
      <w:lvlText w:val="%8、"/>
      <w:lvlJc w:val="left"/>
      <w:pPr>
        <w:ind w:left="4360" w:hanging="480"/>
      </w:pPr>
    </w:lvl>
    <w:lvl w:ilvl="8" w:tplc="0409001B" w:tentative="1">
      <w:start w:val="1"/>
      <w:numFmt w:val="lowerRoman"/>
      <w:lvlText w:val="%9."/>
      <w:lvlJc w:val="right"/>
      <w:pPr>
        <w:ind w:left="4840" w:hanging="480"/>
      </w:pPr>
    </w:lvl>
  </w:abstractNum>
  <w:abstractNum w:abstractNumId="63" w15:restartNumberingAfterBreak="0">
    <w:nsid w:val="702C2986"/>
    <w:multiLevelType w:val="hybridMultilevel"/>
    <w:tmpl w:val="66A8C96E"/>
    <w:lvl w:ilvl="0" w:tplc="4016F576">
      <w:start w:val="1"/>
      <w:numFmt w:val="decimal"/>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4" w15:restartNumberingAfterBreak="0">
    <w:nsid w:val="7988226B"/>
    <w:multiLevelType w:val="hybridMultilevel"/>
    <w:tmpl w:val="351CE1EA"/>
    <w:lvl w:ilvl="0" w:tplc="4016F576">
      <w:start w:val="1"/>
      <w:numFmt w:val="decimal"/>
      <w:lvlText w:val="(%1)"/>
      <w:lvlJc w:val="left"/>
      <w:pPr>
        <w:ind w:left="1330" w:hanging="480"/>
      </w:pPr>
      <w:rPr>
        <w:rFonts w:hint="default"/>
      </w:rPr>
    </w:lvl>
    <w:lvl w:ilvl="1" w:tplc="04090019" w:tentative="1">
      <w:start w:val="1"/>
      <w:numFmt w:val="ideographTraditional"/>
      <w:lvlText w:val="%2、"/>
      <w:lvlJc w:val="left"/>
      <w:pPr>
        <w:ind w:left="1480" w:hanging="480"/>
      </w:pPr>
    </w:lvl>
    <w:lvl w:ilvl="2" w:tplc="0409001B" w:tentative="1">
      <w:start w:val="1"/>
      <w:numFmt w:val="lowerRoman"/>
      <w:lvlText w:val="%3."/>
      <w:lvlJc w:val="right"/>
      <w:pPr>
        <w:ind w:left="1960" w:hanging="480"/>
      </w:pPr>
    </w:lvl>
    <w:lvl w:ilvl="3" w:tplc="0409000F" w:tentative="1">
      <w:start w:val="1"/>
      <w:numFmt w:val="decimal"/>
      <w:lvlText w:val="%4."/>
      <w:lvlJc w:val="left"/>
      <w:pPr>
        <w:ind w:left="2440" w:hanging="480"/>
      </w:pPr>
    </w:lvl>
    <w:lvl w:ilvl="4" w:tplc="04090019" w:tentative="1">
      <w:start w:val="1"/>
      <w:numFmt w:val="ideographTraditional"/>
      <w:lvlText w:val="%5、"/>
      <w:lvlJc w:val="left"/>
      <w:pPr>
        <w:ind w:left="2920" w:hanging="480"/>
      </w:pPr>
    </w:lvl>
    <w:lvl w:ilvl="5" w:tplc="0409001B" w:tentative="1">
      <w:start w:val="1"/>
      <w:numFmt w:val="lowerRoman"/>
      <w:lvlText w:val="%6."/>
      <w:lvlJc w:val="right"/>
      <w:pPr>
        <w:ind w:left="3400" w:hanging="480"/>
      </w:pPr>
    </w:lvl>
    <w:lvl w:ilvl="6" w:tplc="0409000F" w:tentative="1">
      <w:start w:val="1"/>
      <w:numFmt w:val="decimal"/>
      <w:lvlText w:val="%7."/>
      <w:lvlJc w:val="left"/>
      <w:pPr>
        <w:ind w:left="3880" w:hanging="480"/>
      </w:pPr>
    </w:lvl>
    <w:lvl w:ilvl="7" w:tplc="04090019" w:tentative="1">
      <w:start w:val="1"/>
      <w:numFmt w:val="ideographTraditional"/>
      <w:lvlText w:val="%8、"/>
      <w:lvlJc w:val="left"/>
      <w:pPr>
        <w:ind w:left="4360" w:hanging="480"/>
      </w:pPr>
    </w:lvl>
    <w:lvl w:ilvl="8" w:tplc="0409001B" w:tentative="1">
      <w:start w:val="1"/>
      <w:numFmt w:val="lowerRoman"/>
      <w:lvlText w:val="%9."/>
      <w:lvlJc w:val="right"/>
      <w:pPr>
        <w:ind w:left="4840" w:hanging="480"/>
      </w:pPr>
    </w:lvl>
  </w:abstractNum>
  <w:abstractNum w:abstractNumId="65" w15:restartNumberingAfterBreak="0">
    <w:nsid w:val="7A4C0C24"/>
    <w:multiLevelType w:val="hybridMultilevel"/>
    <w:tmpl w:val="08F04F54"/>
    <w:lvl w:ilvl="0" w:tplc="0409000F">
      <w:start w:val="1"/>
      <w:numFmt w:val="decimal"/>
      <w:lvlText w:val="%1."/>
      <w:lvlJc w:val="left"/>
      <w:pPr>
        <w:ind w:left="960" w:hanging="480"/>
      </w:p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6" w15:restartNumberingAfterBreak="0">
    <w:nsid w:val="7E264D88"/>
    <w:multiLevelType w:val="hybridMultilevel"/>
    <w:tmpl w:val="D040B590"/>
    <w:lvl w:ilvl="0" w:tplc="A77A75BA">
      <w:start w:val="1"/>
      <w:numFmt w:val="decimal"/>
      <w:lvlText w:val="（%1）"/>
      <w:lvlJc w:val="left"/>
      <w:pPr>
        <w:ind w:left="936" w:hanging="480"/>
      </w:pPr>
      <w:rPr>
        <w:rFonts w:hint="eastAsia"/>
      </w:rPr>
    </w:lvl>
    <w:lvl w:ilvl="1" w:tplc="E2461616">
      <w:start w:val="1"/>
      <w:numFmt w:val="decimal"/>
      <w:lvlText w:val="(%2)"/>
      <w:lvlJc w:val="left"/>
      <w:pPr>
        <w:ind w:left="1296" w:hanging="360"/>
      </w:pPr>
      <w:rPr>
        <w:rFonts w:hint="default"/>
        <w:b w:val="0"/>
      </w:rPr>
    </w:lvl>
    <w:lvl w:ilvl="2" w:tplc="0409001B" w:tentative="1">
      <w:start w:val="1"/>
      <w:numFmt w:val="lowerRoman"/>
      <w:lvlText w:val="%3."/>
      <w:lvlJc w:val="right"/>
      <w:pPr>
        <w:ind w:left="1896" w:hanging="480"/>
      </w:pPr>
    </w:lvl>
    <w:lvl w:ilvl="3" w:tplc="0409000F" w:tentative="1">
      <w:start w:val="1"/>
      <w:numFmt w:val="decimal"/>
      <w:lvlText w:val="%4."/>
      <w:lvlJc w:val="left"/>
      <w:pPr>
        <w:ind w:left="2376" w:hanging="480"/>
      </w:pPr>
    </w:lvl>
    <w:lvl w:ilvl="4" w:tplc="04090019" w:tentative="1">
      <w:start w:val="1"/>
      <w:numFmt w:val="ideographTraditional"/>
      <w:lvlText w:val="%5、"/>
      <w:lvlJc w:val="left"/>
      <w:pPr>
        <w:ind w:left="2856" w:hanging="480"/>
      </w:pPr>
    </w:lvl>
    <w:lvl w:ilvl="5" w:tplc="0409001B" w:tentative="1">
      <w:start w:val="1"/>
      <w:numFmt w:val="lowerRoman"/>
      <w:lvlText w:val="%6."/>
      <w:lvlJc w:val="right"/>
      <w:pPr>
        <w:ind w:left="3336" w:hanging="480"/>
      </w:pPr>
    </w:lvl>
    <w:lvl w:ilvl="6" w:tplc="0409000F" w:tentative="1">
      <w:start w:val="1"/>
      <w:numFmt w:val="decimal"/>
      <w:lvlText w:val="%7."/>
      <w:lvlJc w:val="left"/>
      <w:pPr>
        <w:ind w:left="3816" w:hanging="480"/>
      </w:pPr>
    </w:lvl>
    <w:lvl w:ilvl="7" w:tplc="04090019" w:tentative="1">
      <w:start w:val="1"/>
      <w:numFmt w:val="ideographTraditional"/>
      <w:lvlText w:val="%8、"/>
      <w:lvlJc w:val="left"/>
      <w:pPr>
        <w:ind w:left="4296" w:hanging="480"/>
      </w:pPr>
    </w:lvl>
    <w:lvl w:ilvl="8" w:tplc="0409001B" w:tentative="1">
      <w:start w:val="1"/>
      <w:numFmt w:val="lowerRoman"/>
      <w:lvlText w:val="%9."/>
      <w:lvlJc w:val="right"/>
      <w:pPr>
        <w:ind w:left="4776" w:hanging="480"/>
      </w:pPr>
    </w:lvl>
  </w:abstractNum>
  <w:abstractNum w:abstractNumId="67" w15:restartNumberingAfterBreak="0">
    <w:nsid w:val="7E7B13A6"/>
    <w:multiLevelType w:val="hybridMultilevel"/>
    <w:tmpl w:val="5F5A7B64"/>
    <w:lvl w:ilvl="0" w:tplc="F8C430F2">
      <w:start w:val="1"/>
      <w:numFmt w:val="lowerLetter"/>
      <w:lvlText w:val="%1."/>
      <w:lvlJc w:val="left"/>
      <w:pPr>
        <w:ind w:left="1188" w:hanging="480"/>
      </w:pPr>
      <w:rPr>
        <w:rFonts w:hint="eastAsia"/>
      </w:rPr>
    </w:lvl>
    <w:lvl w:ilvl="1" w:tplc="04090019" w:tentative="1">
      <w:start w:val="1"/>
      <w:numFmt w:val="ideographTraditional"/>
      <w:lvlText w:val="%2、"/>
      <w:lvlJc w:val="left"/>
      <w:pPr>
        <w:ind w:left="1668" w:hanging="480"/>
      </w:pPr>
    </w:lvl>
    <w:lvl w:ilvl="2" w:tplc="0409001B" w:tentative="1">
      <w:start w:val="1"/>
      <w:numFmt w:val="lowerRoman"/>
      <w:lvlText w:val="%3."/>
      <w:lvlJc w:val="right"/>
      <w:pPr>
        <w:ind w:left="2148" w:hanging="480"/>
      </w:pPr>
    </w:lvl>
    <w:lvl w:ilvl="3" w:tplc="0409000F" w:tentative="1">
      <w:start w:val="1"/>
      <w:numFmt w:val="decimal"/>
      <w:lvlText w:val="%4."/>
      <w:lvlJc w:val="left"/>
      <w:pPr>
        <w:ind w:left="2628" w:hanging="480"/>
      </w:pPr>
    </w:lvl>
    <w:lvl w:ilvl="4" w:tplc="04090019" w:tentative="1">
      <w:start w:val="1"/>
      <w:numFmt w:val="ideographTraditional"/>
      <w:lvlText w:val="%5、"/>
      <w:lvlJc w:val="left"/>
      <w:pPr>
        <w:ind w:left="3108" w:hanging="480"/>
      </w:pPr>
    </w:lvl>
    <w:lvl w:ilvl="5" w:tplc="0409001B" w:tentative="1">
      <w:start w:val="1"/>
      <w:numFmt w:val="lowerRoman"/>
      <w:lvlText w:val="%6."/>
      <w:lvlJc w:val="right"/>
      <w:pPr>
        <w:ind w:left="3588" w:hanging="480"/>
      </w:pPr>
    </w:lvl>
    <w:lvl w:ilvl="6" w:tplc="0409000F" w:tentative="1">
      <w:start w:val="1"/>
      <w:numFmt w:val="decimal"/>
      <w:lvlText w:val="%7."/>
      <w:lvlJc w:val="left"/>
      <w:pPr>
        <w:ind w:left="4068" w:hanging="480"/>
      </w:pPr>
    </w:lvl>
    <w:lvl w:ilvl="7" w:tplc="04090019" w:tentative="1">
      <w:start w:val="1"/>
      <w:numFmt w:val="ideographTraditional"/>
      <w:lvlText w:val="%8、"/>
      <w:lvlJc w:val="left"/>
      <w:pPr>
        <w:ind w:left="4548" w:hanging="480"/>
      </w:pPr>
    </w:lvl>
    <w:lvl w:ilvl="8" w:tplc="0409001B" w:tentative="1">
      <w:start w:val="1"/>
      <w:numFmt w:val="lowerRoman"/>
      <w:lvlText w:val="%9."/>
      <w:lvlJc w:val="right"/>
      <w:pPr>
        <w:ind w:left="5028" w:hanging="480"/>
      </w:pPr>
    </w:lvl>
  </w:abstractNum>
  <w:num w:numId="1" w16cid:durableId="1957254071">
    <w:abstractNumId w:val="55"/>
  </w:num>
  <w:num w:numId="2" w16cid:durableId="946157693">
    <w:abstractNumId w:val="41"/>
  </w:num>
  <w:num w:numId="3" w16cid:durableId="825244821">
    <w:abstractNumId w:val="37"/>
  </w:num>
  <w:num w:numId="4" w16cid:durableId="1114177913">
    <w:abstractNumId w:val="38"/>
  </w:num>
  <w:num w:numId="5" w16cid:durableId="434055617">
    <w:abstractNumId w:val="9"/>
  </w:num>
  <w:num w:numId="6" w16cid:durableId="703791828">
    <w:abstractNumId w:val="34"/>
  </w:num>
  <w:num w:numId="7" w16cid:durableId="297691749">
    <w:abstractNumId w:val="49"/>
  </w:num>
  <w:num w:numId="8" w16cid:durableId="19935480">
    <w:abstractNumId w:val="12"/>
  </w:num>
  <w:num w:numId="9" w16cid:durableId="1154417415">
    <w:abstractNumId w:val="20"/>
  </w:num>
  <w:num w:numId="10" w16cid:durableId="163401322">
    <w:abstractNumId w:val="5"/>
  </w:num>
  <w:num w:numId="11" w16cid:durableId="224533800">
    <w:abstractNumId w:val="31"/>
  </w:num>
  <w:num w:numId="12" w16cid:durableId="507062717">
    <w:abstractNumId w:val="10"/>
  </w:num>
  <w:num w:numId="13" w16cid:durableId="2062243966">
    <w:abstractNumId w:val="44"/>
  </w:num>
  <w:num w:numId="14" w16cid:durableId="446585553">
    <w:abstractNumId w:val="56"/>
  </w:num>
  <w:num w:numId="15" w16cid:durableId="1854804600">
    <w:abstractNumId w:val="43"/>
  </w:num>
  <w:num w:numId="16" w16cid:durableId="1040863023">
    <w:abstractNumId w:val="48"/>
  </w:num>
  <w:num w:numId="17" w16cid:durableId="382877274">
    <w:abstractNumId w:val="63"/>
  </w:num>
  <w:num w:numId="18" w16cid:durableId="1503737525">
    <w:abstractNumId w:val="33"/>
  </w:num>
  <w:num w:numId="19" w16cid:durableId="318651427">
    <w:abstractNumId w:val="58"/>
  </w:num>
  <w:num w:numId="20" w16cid:durableId="2108887130">
    <w:abstractNumId w:val="3"/>
  </w:num>
  <w:num w:numId="21" w16cid:durableId="402023058">
    <w:abstractNumId w:val="28"/>
  </w:num>
  <w:num w:numId="22" w16cid:durableId="1048870082">
    <w:abstractNumId w:val="8"/>
  </w:num>
  <w:num w:numId="23" w16cid:durableId="1743483809">
    <w:abstractNumId w:val="23"/>
  </w:num>
  <w:num w:numId="24" w16cid:durableId="2106882987">
    <w:abstractNumId w:val="60"/>
  </w:num>
  <w:num w:numId="25" w16cid:durableId="541985707">
    <w:abstractNumId w:val="40"/>
  </w:num>
  <w:num w:numId="26" w16cid:durableId="1027757967">
    <w:abstractNumId w:val="22"/>
  </w:num>
  <w:num w:numId="27" w16cid:durableId="49890241">
    <w:abstractNumId w:val="47"/>
  </w:num>
  <w:num w:numId="28" w16cid:durableId="382606439">
    <w:abstractNumId w:val="35"/>
  </w:num>
  <w:num w:numId="29" w16cid:durableId="2105608359">
    <w:abstractNumId w:val="30"/>
  </w:num>
  <w:num w:numId="30" w16cid:durableId="3554890">
    <w:abstractNumId w:val="66"/>
  </w:num>
  <w:num w:numId="31" w16cid:durableId="1890262532">
    <w:abstractNumId w:val="54"/>
  </w:num>
  <w:num w:numId="32" w16cid:durableId="907156804">
    <w:abstractNumId w:val="1"/>
  </w:num>
  <w:num w:numId="33" w16cid:durableId="397636361">
    <w:abstractNumId w:val="39"/>
  </w:num>
  <w:num w:numId="34" w16cid:durableId="2115591325">
    <w:abstractNumId w:val="0"/>
  </w:num>
  <w:num w:numId="35" w16cid:durableId="732628956">
    <w:abstractNumId w:val="51"/>
  </w:num>
  <w:num w:numId="36" w16cid:durableId="2054965692">
    <w:abstractNumId w:val="64"/>
  </w:num>
  <w:num w:numId="37" w16cid:durableId="674304589">
    <w:abstractNumId w:val="62"/>
  </w:num>
  <w:num w:numId="38" w16cid:durableId="570383557">
    <w:abstractNumId w:val="26"/>
  </w:num>
  <w:num w:numId="39" w16cid:durableId="45224187">
    <w:abstractNumId w:val="19"/>
  </w:num>
  <w:num w:numId="40" w16cid:durableId="720833798">
    <w:abstractNumId w:val="67"/>
  </w:num>
  <w:num w:numId="41" w16cid:durableId="709841018">
    <w:abstractNumId w:val="53"/>
  </w:num>
  <w:num w:numId="42" w16cid:durableId="1058237408">
    <w:abstractNumId w:val="14"/>
  </w:num>
  <w:num w:numId="43" w16cid:durableId="1350763715">
    <w:abstractNumId w:val="25"/>
  </w:num>
  <w:num w:numId="44" w16cid:durableId="715355019">
    <w:abstractNumId w:val="52"/>
  </w:num>
  <w:num w:numId="45" w16cid:durableId="573399259">
    <w:abstractNumId w:val="4"/>
  </w:num>
  <w:num w:numId="46" w16cid:durableId="654534088">
    <w:abstractNumId w:val="13"/>
  </w:num>
  <w:num w:numId="47" w16cid:durableId="679091167">
    <w:abstractNumId w:val="21"/>
  </w:num>
  <w:num w:numId="48" w16cid:durableId="1863350203">
    <w:abstractNumId w:val="15"/>
  </w:num>
  <w:num w:numId="49" w16cid:durableId="2064136368">
    <w:abstractNumId w:val="46"/>
  </w:num>
  <w:num w:numId="50" w16cid:durableId="1483541040">
    <w:abstractNumId w:val="6"/>
  </w:num>
  <w:num w:numId="51" w16cid:durableId="1438909365">
    <w:abstractNumId w:val="29"/>
  </w:num>
  <w:num w:numId="52" w16cid:durableId="1359427024">
    <w:abstractNumId w:val="17"/>
  </w:num>
  <w:num w:numId="53" w16cid:durableId="1216354275">
    <w:abstractNumId w:val="45"/>
  </w:num>
  <w:num w:numId="54" w16cid:durableId="453210533">
    <w:abstractNumId w:val="36"/>
  </w:num>
  <w:num w:numId="55" w16cid:durableId="2065567802">
    <w:abstractNumId w:val="32"/>
  </w:num>
  <w:num w:numId="56" w16cid:durableId="367805102">
    <w:abstractNumId w:val="65"/>
  </w:num>
  <w:num w:numId="57" w16cid:durableId="850725063">
    <w:abstractNumId w:val="57"/>
  </w:num>
  <w:num w:numId="58" w16cid:durableId="1584216459">
    <w:abstractNumId w:val="18"/>
  </w:num>
  <w:num w:numId="59" w16cid:durableId="1256549063">
    <w:abstractNumId w:val="50"/>
  </w:num>
  <w:num w:numId="60" w16cid:durableId="2017923854">
    <w:abstractNumId w:val="27"/>
  </w:num>
  <w:num w:numId="61" w16cid:durableId="1331562708">
    <w:abstractNumId w:val="2"/>
  </w:num>
  <w:num w:numId="62" w16cid:durableId="1243836094">
    <w:abstractNumId w:val="59"/>
  </w:num>
  <w:num w:numId="63" w16cid:durableId="1305042582">
    <w:abstractNumId w:val="7"/>
  </w:num>
  <w:num w:numId="64" w16cid:durableId="920678784">
    <w:abstractNumId w:val="16"/>
  </w:num>
  <w:num w:numId="65" w16cid:durableId="1117027079">
    <w:abstractNumId w:val="11"/>
  </w:num>
  <w:num w:numId="66" w16cid:durableId="548345449">
    <w:abstractNumId w:val="24"/>
  </w:num>
  <w:num w:numId="67" w16cid:durableId="313335875">
    <w:abstractNumId w:val="61"/>
  </w:num>
  <w:num w:numId="68" w16cid:durableId="1026061468">
    <w:abstractNumId w:val="42"/>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icky_tseng 曾筱淇">
    <w15:presenceInfo w15:providerId="AD" w15:userId="S::vicky_tseng@accton.com::da10a735-bee6-4f5b-9426-e60f0b209b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1"/>
  <w:bordersDoNotSurroundHeader/>
  <w:bordersDoNotSurroundFooter/>
  <w:hideSpellingErrors/>
  <w:activeWritingStyle w:appName="MSWord" w:lang="en-US" w:vendorID="64" w:dllVersion="6" w:nlCheck="1" w:checkStyle="1"/>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000E"/>
    <w:rsid w:val="000006E2"/>
    <w:rsid w:val="00000709"/>
    <w:rsid w:val="00000FFA"/>
    <w:rsid w:val="000012FA"/>
    <w:rsid w:val="0000130E"/>
    <w:rsid w:val="00002A09"/>
    <w:rsid w:val="00002CC3"/>
    <w:rsid w:val="00003753"/>
    <w:rsid w:val="0000440D"/>
    <w:rsid w:val="00004C00"/>
    <w:rsid w:val="00005D7C"/>
    <w:rsid w:val="00006282"/>
    <w:rsid w:val="0000632E"/>
    <w:rsid w:val="00006BC7"/>
    <w:rsid w:val="00006CBB"/>
    <w:rsid w:val="00006F55"/>
    <w:rsid w:val="00007A3D"/>
    <w:rsid w:val="000106AC"/>
    <w:rsid w:val="00010A17"/>
    <w:rsid w:val="00011A4E"/>
    <w:rsid w:val="000121F7"/>
    <w:rsid w:val="0001265D"/>
    <w:rsid w:val="00012A0A"/>
    <w:rsid w:val="000140B5"/>
    <w:rsid w:val="00014E12"/>
    <w:rsid w:val="00015043"/>
    <w:rsid w:val="0001575B"/>
    <w:rsid w:val="00015C10"/>
    <w:rsid w:val="0001644A"/>
    <w:rsid w:val="0001661B"/>
    <w:rsid w:val="0002036A"/>
    <w:rsid w:val="00020465"/>
    <w:rsid w:val="00020954"/>
    <w:rsid w:val="00020A94"/>
    <w:rsid w:val="00021299"/>
    <w:rsid w:val="00021B98"/>
    <w:rsid w:val="0002309E"/>
    <w:rsid w:val="00023146"/>
    <w:rsid w:val="00023BD9"/>
    <w:rsid w:val="00025A42"/>
    <w:rsid w:val="000262AB"/>
    <w:rsid w:val="000272C2"/>
    <w:rsid w:val="000276BB"/>
    <w:rsid w:val="00030D80"/>
    <w:rsid w:val="00030DCE"/>
    <w:rsid w:val="00031B6A"/>
    <w:rsid w:val="00033C5C"/>
    <w:rsid w:val="00034350"/>
    <w:rsid w:val="00035183"/>
    <w:rsid w:val="00035534"/>
    <w:rsid w:val="00035BE8"/>
    <w:rsid w:val="00035C3F"/>
    <w:rsid w:val="00035F93"/>
    <w:rsid w:val="00035FBF"/>
    <w:rsid w:val="0003624E"/>
    <w:rsid w:val="00036625"/>
    <w:rsid w:val="00036BB4"/>
    <w:rsid w:val="00036C7B"/>
    <w:rsid w:val="0003797E"/>
    <w:rsid w:val="00037C51"/>
    <w:rsid w:val="000401A6"/>
    <w:rsid w:val="00040A17"/>
    <w:rsid w:val="00040D0B"/>
    <w:rsid w:val="00040DF2"/>
    <w:rsid w:val="0004183D"/>
    <w:rsid w:val="00041B09"/>
    <w:rsid w:val="0004255B"/>
    <w:rsid w:val="00042560"/>
    <w:rsid w:val="0004256F"/>
    <w:rsid w:val="00042827"/>
    <w:rsid w:val="00043311"/>
    <w:rsid w:val="00043E7C"/>
    <w:rsid w:val="00044183"/>
    <w:rsid w:val="00044415"/>
    <w:rsid w:val="00044F32"/>
    <w:rsid w:val="00045ADE"/>
    <w:rsid w:val="00046163"/>
    <w:rsid w:val="000471D1"/>
    <w:rsid w:val="00047364"/>
    <w:rsid w:val="00047CBA"/>
    <w:rsid w:val="00050113"/>
    <w:rsid w:val="00052CBF"/>
    <w:rsid w:val="00053564"/>
    <w:rsid w:val="0005383A"/>
    <w:rsid w:val="00053F72"/>
    <w:rsid w:val="00054E65"/>
    <w:rsid w:val="0005581F"/>
    <w:rsid w:val="000566EF"/>
    <w:rsid w:val="00056F29"/>
    <w:rsid w:val="00057236"/>
    <w:rsid w:val="000578FE"/>
    <w:rsid w:val="00057928"/>
    <w:rsid w:val="00060994"/>
    <w:rsid w:val="00061193"/>
    <w:rsid w:val="000620E9"/>
    <w:rsid w:val="000636B0"/>
    <w:rsid w:val="00063810"/>
    <w:rsid w:val="00063CB5"/>
    <w:rsid w:val="00063DF4"/>
    <w:rsid w:val="00064324"/>
    <w:rsid w:val="00064ECF"/>
    <w:rsid w:val="0006509A"/>
    <w:rsid w:val="00065B83"/>
    <w:rsid w:val="00065CD1"/>
    <w:rsid w:val="000664D6"/>
    <w:rsid w:val="00066556"/>
    <w:rsid w:val="00066F30"/>
    <w:rsid w:val="000712D6"/>
    <w:rsid w:val="000719F9"/>
    <w:rsid w:val="00071C9B"/>
    <w:rsid w:val="000724E4"/>
    <w:rsid w:val="00073962"/>
    <w:rsid w:val="0007407E"/>
    <w:rsid w:val="00075876"/>
    <w:rsid w:val="00075A10"/>
    <w:rsid w:val="00075B74"/>
    <w:rsid w:val="00076B94"/>
    <w:rsid w:val="000775DA"/>
    <w:rsid w:val="00077CC5"/>
    <w:rsid w:val="00082158"/>
    <w:rsid w:val="000824DA"/>
    <w:rsid w:val="00082503"/>
    <w:rsid w:val="000829EF"/>
    <w:rsid w:val="00083593"/>
    <w:rsid w:val="00083A70"/>
    <w:rsid w:val="00084345"/>
    <w:rsid w:val="0008487A"/>
    <w:rsid w:val="00084B0F"/>
    <w:rsid w:val="00085210"/>
    <w:rsid w:val="000873D1"/>
    <w:rsid w:val="00087B85"/>
    <w:rsid w:val="00087DB9"/>
    <w:rsid w:val="00090BBA"/>
    <w:rsid w:val="00092508"/>
    <w:rsid w:val="000942A6"/>
    <w:rsid w:val="00094AD5"/>
    <w:rsid w:val="00095536"/>
    <w:rsid w:val="000957ED"/>
    <w:rsid w:val="000958D2"/>
    <w:rsid w:val="00095B00"/>
    <w:rsid w:val="0009651F"/>
    <w:rsid w:val="0009709F"/>
    <w:rsid w:val="00097661"/>
    <w:rsid w:val="00097F77"/>
    <w:rsid w:val="000A0755"/>
    <w:rsid w:val="000A07D9"/>
    <w:rsid w:val="000A1445"/>
    <w:rsid w:val="000A155C"/>
    <w:rsid w:val="000A171D"/>
    <w:rsid w:val="000A1C04"/>
    <w:rsid w:val="000A207F"/>
    <w:rsid w:val="000A287D"/>
    <w:rsid w:val="000A3275"/>
    <w:rsid w:val="000A3636"/>
    <w:rsid w:val="000A45FF"/>
    <w:rsid w:val="000A7BEC"/>
    <w:rsid w:val="000B09AA"/>
    <w:rsid w:val="000B0B4E"/>
    <w:rsid w:val="000B129A"/>
    <w:rsid w:val="000B1E71"/>
    <w:rsid w:val="000B2AC2"/>
    <w:rsid w:val="000B338F"/>
    <w:rsid w:val="000B34F4"/>
    <w:rsid w:val="000B3C46"/>
    <w:rsid w:val="000B3F5F"/>
    <w:rsid w:val="000B48B0"/>
    <w:rsid w:val="000B5341"/>
    <w:rsid w:val="000B5784"/>
    <w:rsid w:val="000B6853"/>
    <w:rsid w:val="000B7265"/>
    <w:rsid w:val="000B77B4"/>
    <w:rsid w:val="000C08A0"/>
    <w:rsid w:val="000C08B3"/>
    <w:rsid w:val="000C12A0"/>
    <w:rsid w:val="000C1718"/>
    <w:rsid w:val="000C2026"/>
    <w:rsid w:val="000C2342"/>
    <w:rsid w:val="000C2690"/>
    <w:rsid w:val="000C2840"/>
    <w:rsid w:val="000C294B"/>
    <w:rsid w:val="000C47F7"/>
    <w:rsid w:val="000C4D93"/>
    <w:rsid w:val="000C6092"/>
    <w:rsid w:val="000C6837"/>
    <w:rsid w:val="000C6A25"/>
    <w:rsid w:val="000C721E"/>
    <w:rsid w:val="000C74B7"/>
    <w:rsid w:val="000D0202"/>
    <w:rsid w:val="000D04D6"/>
    <w:rsid w:val="000D0598"/>
    <w:rsid w:val="000D0A57"/>
    <w:rsid w:val="000D0A80"/>
    <w:rsid w:val="000D1554"/>
    <w:rsid w:val="000D1DE6"/>
    <w:rsid w:val="000D2364"/>
    <w:rsid w:val="000D2BBC"/>
    <w:rsid w:val="000D3A5C"/>
    <w:rsid w:val="000D3E59"/>
    <w:rsid w:val="000D4C84"/>
    <w:rsid w:val="000D510A"/>
    <w:rsid w:val="000D5F53"/>
    <w:rsid w:val="000D678D"/>
    <w:rsid w:val="000D6B6F"/>
    <w:rsid w:val="000D7AB9"/>
    <w:rsid w:val="000D7FED"/>
    <w:rsid w:val="000E1501"/>
    <w:rsid w:val="000E326C"/>
    <w:rsid w:val="000E3E1F"/>
    <w:rsid w:val="000E40DF"/>
    <w:rsid w:val="000E4D3C"/>
    <w:rsid w:val="000E63A5"/>
    <w:rsid w:val="000E7113"/>
    <w:rsid w:val="000E7F25"/>
    <w:rsid w:val="000F008C"/>
    <w:rsid w:val="000F08DD"/>
    <w:rsid w:val="000F09A8"/>
    <w:rsid w:val="000F0F22"/>
    <w:rsid w:val="000F135C"/>
    <w:rsid w:val="000F201F"/>
    <w:rsid w:val="000F2035"/>
    <w:rsid w:val="000F257B"/>
    <w:rsid w:val="000F28B5"/>
    <w:rsid w:val="000F34D5"/>
    <w:rsid w:val="000F3D5B"/>
    <w:rsid w:val="000F4D2F"/>
    <w:rsid w:val="000F5970"/>
    <w:rsid w:val="000F5A17"/>
    <w:rsid w:val="000F5D7E"/>
    <w:rsid w:val="000F63B8"/>
    <w:rsid w:val="000F64B9"/>
    <w:rsid w:val="000F69C4"/>
    <w:rsid w:val="000F6BA6"/>
    <w:rsid w:val="000F72F2"/>
    <w:rsid w:val="000F75EE"/>
    <w:rsid w:val="000F7C63"/>
    <w:rsid w:val="000F7C7D"/>
    <w:rsid w:val="000F7EC6"/>
    <w:rsid w:val="000F7F12"/>
    <w:rsid w:val="001003BE"/>
    <w:rsid w:val="00100446"/>
    <w:rsid w:val="00100C3C"/>
    <w:rsid w:val="00100D53"/>
    <w:rsid w:val="0010164C"/>
    <w:rsid w:val="001017D8"/>
    <w:rsid w:val="00101992"/>
    <w:rsid w:val="00101E30"/>
    <w:rsid w:val="00102339"/>
    <w:rsid w:val="00103D63"/>
    <w:rsid w:val="00103F88"/>
    <w:rsid w:val="00104C93"/>
    <w:rsid w:val="00104F5C"/>
    <w:rsid w:val="001052A8"/>
    <w:rsid w:val="001056D2"/>
    <w:rsid w:val="00105E8B"/>
    <w:rsid w:val="0010603D"/>
    <w:rsid w:val="00106331"/>
    <w:rsid w:val="00106BCD"/>
    <w:rsid w:val="00106F35"/>
    <w:rsid w:val="0011055B"/>
    <w:rsid w:val="001105A1"/>
    <w:rsid w:val="001132AB"/>
    <w:rsid w:val="001133DC"/>
    <w:rsid w:val="0011378A"/>
    <w:rsid w:val="00113DE1"/>
    <w:rsid w:val="00114450"/>
    <w:rsid w:val="001145B6"/>
    <w:rsid w:val="0011474F"/>
    <w:rsid w:val="001147CE"/>
    <w:rsid w:val="00117230"/>
    <w:rsid w:val="0011799C"/>
    <w:rsid w:val="00120003"/>
    <w:rsid w:val="001200FE"/>
    <w:rsid w:val="00120929"/>
    <w:rsid w:val="00120D20"/>
    <w:rsid w:val="00122BF0"/>
    <w:rsid w:val="00123593"/>
    <w:rsid w:val="00124337"/>
    <w:rsid w:val="00124928"/>
    <w:rsid w:val="001258A1"/>
    <w:rsid w:val="001261C4"/>
    <w:rsid w:val="00126254"/>
    <w:rsid w:val="00126876"/>
    <w:rsid w:val="0012707D"/>
    <w:rsid w:val="00127E2E"/>
    <w:rsid w:val="001301E1"/>
    <w:rsid w:val="00130D72"/>
    <w:rsid w:val="001311FE"/>
    <w:rsid w:val="00131E93"/>
    <w:rsid w:val="00131F8D"/>
    <w:rsid w:val="00134196"/>
    <w:rsid w:val="00135D61"/>
    <w:rsid w:val="00136B80"/>
    <w:rsid w:val="00136F38"/>
    <w:rsid w:val="001374B0"/>
    <w:rsid w:val="001375D2"/>
    <w:rsid w:val="001377B7"/>
    <w:rsid w:val="001377DD"/>
    <w:rsid w:val="00137BA1"/>
    <w:rsid w:val="001404F8"/>
    <w:rsid w:val="0014052A"/>
    <w:rsid w:val="001415AA"/>
    <w:rsid w:val="00142D0F"/>
    <w:rsid w:val="00142FC1"/>
    <w:rsid w:val="00143255"/>
    <w:rsid w:val="00143BDD"/>
    <w:rsid w:val="00144699"/>
    <w:rsid w:val="00144950"/>
    <w:rsid w:val="00145C09"/>
    <w:rsid w:val="001461F1"/>
    <w:rsid w:val="00146E6E"/>
    <w:rsid w:val="00150AB8"/>
    <w:rsid w:val="0015123C"/>
    <w:rsid w:val="0015231D"/>
    <w:rsid w:val="00153101"/>
    <w:rsid w:val="00153832"/>
    <w:rsid w:val="00153A2A"/>
    <w:rsid w:val="00153A2F"/>
    <w:rsid w:val="001547AF"/>
    <w:rsid w:val="0015573B"/>
    <w:rsid w:val="001562C1"/>
    <w:rsid w:val="00156DAB"/>
    <w:rsid w:val="00161014"/>
    <w:rsid w:val="00161084"/>
    <w:rsid w:val="00161412"/>
    <w:rsid w:val="001619E6"/>
    <w:rsid w:val="00162999"/>
    <w:rsid w:val="0016310D"/>
    <w:rsid w:val="001634E1"/>
    <w:rsid w:val="0016364E"/>
    <w:rsid w:val="0016392D"/>
    <w:rsid w:val="00163A5D"/>
    <w:rsid w:val="001643C0"/>
    <w:rsid w:val="00164EE5"/>
    <w:rsid w:val="0016525C"/>
    <w:rsid w:val="001652A6"/>
    <w:rsid w:val="00165C10"/>
    <w:rsid w:val="00165D87"/>
    <w:rsid w:val="00165F91"/>
    <w:rsid w:val="00167AB1"/>
    <w:rsid w:val="001709F6"/>
    <w:rsid w:val="00171D59"/>
    <w:rsid w:val="00171EE5"/>
    <w:rsid w:val="00172059"/>
    <w:rsid w:val="00174357"/>
    <w:rsid w:val="00174E2C"/>
    <w:rsid w:val="00175EFF"/>
    <w:rsid w:val="0017634B"/>
    <w:rsid w:val="001764EC"/>
    <w:rsid w:val="00177CEF"/>
    <w:rsid w:val="00177D2C"/>
    <w:rsid w:val="0018037E"/>
    <w:rsid w:val="00180774"/>
    <w:rsid w:val="00180C66"/>
    <w:rsid w:val="00181DAA"/>
    <w:rsid w:val="0018238E"/>
    <w:rsid w:val="001823DF"/>
    <w:rsid w:val="0018478F"/>
    <w:rsid w:val="00184E28"/>
    <w:rsid w:val="00184E52"/>
    <w:rsid w:val="00184E70"/>
    <w:rsid w:val="00186533"/>
    <w:rsid w:val="00186896"/>
    <w:rsid w:val="00186B34"/>
    <w:rsid w:val="00190BE3"/>
    <w:rsid w:val="00190DD4"/>
    <w:rsid w:val="001915D5"/>
    <w:rsid w:val="00192602"/>
    <w:rsid w:val="00192AA9"/>
    <w:rsid w:val="001930BD"/>
    <w:rsid w:val="001932B9"/>
    <w:rsid w:val="00193716"/>
    <w:rsid w:val="0019480E"/>
    <w:rsid w:val="00195E14"/>
    <w:rsid w:val="0019615B"/>
    <w:rsid w:val="0019626E"/>
    <w:rsid w:val="00196520"/>
    <w:rsid w:val="00197069"/>
    <w:rsid w:val="001A000E"/>
    <w:rsid w:val="001A0284"/>
    <w:rsid w:val="001A077C"/>
    <w:rsid w:val="001A12C4"/>
    <w:rsid w:val="001A1358"/>
    <w:rsid w:val="001A15F7"/>
    <w:rsid w:val="001A16B1"/>
    <w:rsid w:val="001A2C6F"/>
    <w:rsid w:val="001A3154"/>
    <w:rsid w:val="001A3C15"/>
    <w:rsid w:val="001A49A8"/>
    <w:rsid w:val="001A4C24"/>
    <w:rsid w:val="001A59DC"/>
    <w:rsid w:val="001A64E5"/>
    <w:rsid w:val="001A6FE8"/>
    <w:rsid w:val="001A7416"/>
    <w:rsid w:val="001A7DA6"/>
    <w:rsid w:val="001B0BD7"/>
    <w:rsid w:val="001B175C"/>
    <w:rsid w:val="001B22F5"/>
    <w:rsid w:val="001B2376"/>
    <w:rsid w:val="001B3C56"/>
    <w:rsid w:val="001B3F32"/>
    <w:rsid w:val="001B49D5"/>
    <w:rsid w:val="001B5451"/>
    <w:rsid w:val="001B79DE"/>
    <w:rsid w:val="001B7C6D"/>
    <w:rsid w:val="001B7DAA"/>
    <w:rsid w:val="001C07E1"/>
    <w:rsid w:val="001C0D5F"/>
    <w:rsid w:val="001C0DDF"/>
    <w:rsid w:val="001C1448"/>
    <w:rsid w:val="001C1A8D"/>
    <w:rsid w:val="001C1FE2"/>
    <w:rsid w:val="001C2C76"/>
    <w:rsid w:val="001C3266"/>
    <w:rsid w:val="001C3D7B"/>
    <w:rsid w:val="001C4894"/>
    <w:rsid w:val="001C55EF"/>
    <w:rsid w:val="001C5949"/>
    <w:rsid w:val="001C5B73"/>
    <w:rsid w:val="001C5B8F"/>
    <w:rsid w:val="001C6446"/>
    <w:rsid w:val="001C7633"/>
    <w:rsid w:val="001D14DD"/>
    <w:rsid w:val="001D211F"/>
    <w:rsid w:val="001D3464"/>
    <w:rsid w:val="001D378C"/>
    <w:rsid w:val="001D3E7F"/>
    <w:rsid w:val="001D414C"/>
    <w:rsid w:val="001D4FAB"/>
    <w:rsid w:val="001D6ADB"/>
    <w:rsid w:val="001D6F97"/>
    <w:rsid w:val="001D780C"/>
    <w:rsid w:val="001E0B48"/>
    <w:rsid w:val="001E0B62"/>
    <w:rsid w:val="001E0C2C"/>
    <w:rsid w:val="001E29FA"/>
    <w:rsid w:val="001E325D"/>
    <w:rsid w:val="001E33E5"/>
    <w:rsid w:val="001E38E2"/>
    <w:rsid w:val="001E425E"/>
    <w:rsid w:val="001E5DA2"/>
    <w:rsid w:val="001E69FE"/>
    <w:rsid w:val="001E712D"/>
    <w:rsid w:val="001E729D"/>
    <w:rsid w:val="001E7594"/>
    <w:rsid w:val="001E7760"/>
    <w:rsid w:val="001E7C33"/>
    <w:rsid w:val="001E7F1D"/>
    <w:rsid w:val="001F0612"/>
    <w:rsid w:val="001F160E"/>
    <w:rsid w:val="001F1F01"/>
    <w:rsid w:val="001F1F5A"/>
    <w:rsid w:val="001F231C"/>
    <w:rsid w:val="001F2412"/>
    <w:rsid w:val="001F28B5"/>
    <w:rsid w:val="001F36B0"/>
    <w:rsid w:val="001F46E2"/>
    <w:rsid w:val="001F4B24"/>
    <w:rsid w:val="001F5134"/>
    <w:rsid w:val="001F5597"/>
    <w:rsid w:val="001F709C"/>
    <w:rsid w:val="001F7E11"/>
    <w:rsid w:val="0020009B"/>
    <w:rsid w:val="00200917"/>
    <w:rsid w:val="0020117B"/>
    <w:rsid w:val="00201601"/>
    <w:rsid w:val="0020181C"/>
    <w:rsid w:val="00201848"/>
    <w:rsid w:val="00201C05"/>
    <w:rsid w:val="00201E27"/>
    <w:rsid w:val="00202513"/>
    <w:rsid w:val="00202D6D"/>
    <w:rsid w:val="002044EC"/>
    <w:rsid w:val="002048AC"/>
    <w:rsid w:val="00205D8F"/>
    <w:rsid w:val="0020624F"/>
    <w:rsid w:val="00207501"/>
    <w:rsid w:val="00207FC3"/>
    <w:rsid w:val="002109FA"/>
    <w:rsid w:val="00211D1F"/>
    <w:rsid w:val="00212B31"/>
    <w:rsid w:val="00213073"/>
    <w:rsid w:val="00213186"/>
    <w:rsid w:val="00213E11"/>
    <w:rsid w:val="002140C1"/>
    <w:rsid w:val="00214502"/>
    <w:rsid w:val="00214FA8"/>
    <w:rsid w:val="00215BFF"/>
    <w:rsid w:val="00216924"/>
    <w:rsid w:val="00216EA1"/>
    <w:rsid w:val="00217D6F"/>
    <w:rsid w:val="00217E2A"/>
    <w:rsid w:val="00220711"/>
    <w:rsid w:val="0022086D"/>
    <w:rsid w:val="00220AAF"/>
    <w:rsid w:val="002212E0"/>
    <w:rsid w:val="00222038"/>
    <w:rsid w:val="00222751"/>
    <w:rsid w:val="002230AA"/>
    <w:rsid w:val="00223473"/>
    <w:rsid w:val="00223CA0"/>
    <w:rsid w:val="00223DA5"/>
    <w:rsid w:val="00223F8E"/>
    <w:rsid w:val="00224472"/>
    <w:rsid w:val="00224681"/>
    <w:rsid w:val="0022529B"/>
    <w:rsid w:val="002254AE"/>
    <w:rsid w:val="00225819"/>
    <w:rsid w:val="00225F2E"/>
    <w:rsid w:val="00226180"/>
    <w:rsid w:val="002273B8"/>
    <w:rsid w:val="002273C9"/>
    <w:rsid w:val="002275A8"/>
    <w:rsid w:val="002275E0"/>
    <w:rsid w:val="00227809"/>
    <w:rsid w:val="00227C83"/>
    <w:rsid w:val="0023031E"/>
    <w:rsid w:val="002307A5"/>
    <w:rsid w:val="0023146C"/>
    <w:rsid w:val="00231A11"/>
    <w:rsid w:val="00231D3E"/>
    <w:rsid w:val="002328F4"/>
    <w:rsid w:val="00232A55"/>
    <w:rsid w:val="00232A88"/>
    <w:rsid w:val="00233357"/>
    <w:rsid w:val="00234775"/>
    <w:rsid w:val="00234D20"/>
    <w:rsid w:val="00234F3B"/>
    <w:rsid w:val="0023591E"/>
    <w:rsid w:val="00236A59"/>
    <w:rsid w:val="002372D3"/>
    <w:rsid w:val="002400CA"/>
    <w:rsid w:val="002409BD"/>
    <w:rsid w:val="00240B13"/>
    <w:rsid w:val="00240C72"/>
    <w:rsid w:val="00241212"/>
    <w:rsid w:val="002413E1"/>
    <w:rsid w:val="0024260C"/>
    <w:rsid w:val="00242F05"/>
    <w:rsid w:val="002431F4"/>
    <w:rsid w:val="002433A6"/>
    <w:rsid w:val="002436CA"/>
    <w:rsid w:val="00244C5E"/>
    <w:rsid w:val="00246214"/>
    <w:rsid w:val="0024679B"/>
    <w:rsid w:val="0025077D"/>
    <w:rsid w:val="00250F0A"/>
    <w:rsid w:val="002530D3"/>
    <w:rsid w:val="00253321"/>
    <w:rsid w:val="00253900"/>
    <w:rsid w:val="00253F0E"/>
    <w:rsid w:val="002559BF"/>
    <w:rsid w:val="00256233"/>
    <w:rsid w:val="00260010"/>
    <w:rsid w:val="002605DF"/>
    <w:rsid w:val="002609D4"/>
    <w:rsid w:val="00262C30"/>
    <w:rsid w:val="002634E8"/>
    <w:rsid w:val="00264035"/>
    <w:rsid w:val="00265D2C"/>
    <w:rsid w:val="00265EE7"/>
    <w:rsid w:val="002707EC"/>
    <w:rsid w:val="0027262A"/>
    <w:rsid w:val="00273574"/>
    <w:rsid w:val="00273663"/>
    <w:rsid w:val="002738A9"/>
    <w:rsid w:val="00274685"/>
    <w:rsid w:val="00274D5A"/>
    <w:rsid w:val="00275369"/>
    <w:rsid w:val="00275CC1"/>
    <w:rsid w:val="00276AC5"/>
    <w:rsid w:val="00276E0E"/>
    <w:rsid w:val="00276EC4"/>
    <w:rsid w:val="00277367"/>
    <w:rsid w:val="00280030"/>
    <w:rsid w:val="0028042D"/>
    <w:rsid w:val="0028067D"/>
    <w:rsid w:val="00280FCF"/>
    <w:rsid w:val="00280FEA"/>
    <w:rsid w:val="0028181A"/>
    <w:rsid w:val="00281CB8"/>
    <w:rsid w:val="00281D01"/>
    <w:rsid w:val="00281E4E"/>
    <w:rsid w:val="00282441"/>
    <w:rsid w:val="00282A5C"/>
    <w:rsid w:val="00283012"/>
    <w:rsid w:val="00283A10"/>
    <w:rsid w:val="00283E8F"/>
    <w:rsid w:val="00285EE2"/>
    <w:rsid w:val="00286CB1"/>
    <w:rsid w:val="00287968"/>
    <w:rsid w:val="00287992"/>
    <w:rsid w:val="00287C50"/>
    <w:rsid w:val="00290DCF"/>
    <w:rsid w:val="00291C14"/>
    <w:rsid w:val="00291C29"/>
    <w:rsid w:val="002924F4"/>
    <w:rsid w:val="00293E26"/>
    <w:rsid w:val="00294458"/>
    <w:rsid w:val="00294810"/>
    <w:rsid w:val="002957B3"/>
    <w:rsid w:val="002959EC"/>
    <w:rsid w:val="00295BEF"/>
    <w:rsid w:val="00297532"/>
    <w:rsid w:val="002A09A7"/>
    <w:rsid w:val="002A0E12"/>
    <w:rsid w:val="002A19BC"/>
    <w:rsid w:val="002A2387"/>
    <w:rsid w:val="002A24D7"/>
    <w:rsid w:val="002A2A9A"/>
    <w:rsid w:val="002A2D77"/>
    <w:rsid w:val="002A3E9D"/>
    <w:rsid w:val="002A4436"/>
    <w:rsid w:val="002A4C09"/>
    <w:rsid w:val="002A4D70"/>
    <w:rsid w:val="002A5C90"/>
    <w:rsid w:val="002A5E17"/>
    <w:rsid w:val="002A67FA"/>
    <w:rsid w:val="002A766F"/>
    <w:rsid w:val="002A76DD"/>
    <w:rsid w:val="002A7872"/>
    <w:rsid w:val="002A78AA"/>
    <w:rsid w:val="002A7B88"/>
    <w:rsid w:val="002B02F6"/>
    <w:rsid w:val="002B04B2"/>
    <w:rsid w:val="002B18C6"/>
    <w:rsid w:val="002B18EC"/>
    <w:rsid w:val="002B1CA1"/>
    <w:rsid w:val="002B324B"/>
    <w:rsid w:val="002B3C94"/>
    <w:rsid w:val="002B475C"/>
    <w:rsid w:val="002B60C6"/>
    <w:rsid w:val="002B6436"/>
    <w:rsid w:val="002B68D5"/>
    <w:rsid w:val="002B6BC0"/>
    <w:rsid w:val="002B783D"/>
    <w:rsid w:val="002C00F6"/>
    <w:rsid w:val="002C06CC"/>
    <w:rsid w:val="002C193B"/>
    <w:rsid w:val="002C29D3"/>
    <w:rsid w:val="002C2A7B"/>
    <w:rsid w:val="002C39E8"/>
    <w:rsid w:val="002C3F15"/>
    <w:rsid w:val="002C5403"/>
    <w:rsid w:val="002C5E6B"/>
    <w:rsid w:val="002C6722"/>
    <w:rsid w:val="002C722C"/>
    <w:rsid w:val="002C74ED"/>
    <w:rsid w:val="002C787C"/>
    <w:rsid w:val="002C7C91"/>
    <w:rsid w:val="002D1389"/>
    <w:rsid w:val="002D14C7"/>
    <w:rsid w:val="002D1BE4"/>
    <w:rsid w:val="002D2B11"/>
    <w:rsid w:val="002D31CA"/>
    <w:rsid w:val="002D389E"/>
    <w:rsid w:val="002D39C4"/>
    <w:rsid w:val="002D3FBC"/>
    <w:rsid w:val="002D459A"/>
    <w:rsid w:val="002D49B3"/>
    <w:rsid w:val="002D541C"/>
    <w:rsid w:val="002D5B07"/>
    <w:rsid w:val="002D5B20"/>
    <w:rsid w:val="002D6CDF"/>
    <w:rsid w:val="002D6F40"/>
    <w:rsid w:val="002D72E8"/>
    <w:rsid w:val="002D740B"/>
    <w:rsid w:val="002D7799"/>
    <w:rsid w:val="002D7B1A"/>
    <w:rsid w:val="002D7CBA"/>
    <w:rsid w:val="002E11ED"/>
    <w:rsid w:val="002E1563"/>
    <w:rsid w:val="002E165A"/>
    <w:rsid w:val="002E190E"/>
    <w:rsid w:val="002E1B8C"/>
    <w:rsid w:val="002E1EC9"/>
    <w:rsid w:val="002E20B9"/>
    <w:rsid w:val="002E3D2D"/>
    <w:rsid w:val="002E4B46"/>
    <w:rsid w:val="002E4BB8"/>
    <w:rsid w:val="002E4F9F"/>
    <w:rsid w:val="002E5398"/>
    <w:rsid w:val="002E5839"/>
    <w:rsid w:val="002E5A5D"/>
    <w:rsid w:val="002E5F20"/>
    <w:rsid w:val="002E620A"/>
    <w:rsid w:val="002E67A9"/>
    <w:rsid w:val="002E67CE"/>
    <w:rsid w:val="002E6CE0"/>
    <w:rsid w:val="002E7259"/>
    <w:rsid w:val="002E7401"/>
    <w:rsid w:val="002F019B"/>
    <w:rsid w:val="002F0277"/>
    <w:rsid w:val="002F13AE"/>
    <w:rsid w:val="002F1D21"/>
    <w:rsid w:val="002F3078"/>
    <w:rsid w:val="002F38F5"/>
    <w:rsid w:val="002F39CD"/>
    <w:rsid w:val="002F3B34"/>
    <w:rsid w:val="002F51DE"/>
    <w:rsid w:val="002F639A"/>
    <w:rsid w:val="002F7BD5"/>
    <w:rsid w:val="002F7C1A"/>
    <w:rsid w:val="003004A6"/>
    <w:rsid w:val="00300E7F"/>
    <w:rsid w:val="003011AE"/>
    <w:rsid w:val="003014FD"/>
    <w:rsid w:val="00302507"/>
    <w:rsid w:val="003029A5"/>
    <w:rsid w:val="00302DFA"/>
    <w:rsid w:val="00303596"/>
    <w:rsid w:val="0030416C"/>
    <w:rsid w:val="003046A4"/>
    <w:rsid w:val="003046F3"/>
    <w:rsid w:val="00304E3A"/>
    <w:rsid w:val="00306183"/>
    <w:rsid w:val="0030679E"/>
    <w:rsid w:val="00306A17"/>
    <w:rsid w:val="0030753A"/>
    <w:rsid w:val="003078D6"/>
    <w:rsid w:val="003105D7"/>
    <w:rsid w:val="003111E4"/>
    <w:rsid w:val="00311357"/>
    <w:rsid w:val="00311AB1"/>
    <w:rsid w:val="00311B8B"/>
    <w:rsid w:val="00315E7B"/>
    <w:rsid w:val="00315F19"/>
    <w:rsid w:val="00316040"/>
    <w:rsid w:val="00316CFE"/>
    <w:rsid w:val="00317710"/>
    <w:rsid w:val="00320991"/>
    <w:rsid w:val="003215C0"/>
    <w:rsid w:val="0032206A"/>
    <w:rsid w:val="003234F5"/>
    <w:rsid w:val="00323F6A"/>
    <w:rsid w:val="003247C8"/>
    <w:rsid w:val="00324D4A"/>
    <w:rsid w:val="00326052"/>
    <w:rsid w:val="00326A4D"/>
    <w:rsid w:val="00326EAA"/>
    <w:rsid w:val="003301DE"/>
    <w:rsid w:val="00330471"/>
    <w:rsid w:val="00330A0F"/>
    <w:rsid w:val="00330B0D"/>
    <w:rsid w:val="00330FEB"/>
    <w:rsid w:val="00331197"/>
    <w:rsid w:val="00332069"/>
    <w:rsid w:val="003324B1"/>
    <w:rsid w:val="00332733"/>
    <w:rsid w:val="00332A97"/>
    <w:rsid w:val="00332E92"/>
    <w:rsid w:val="0033333D"/>
    <w:rsid w:val="00333CDA"/>
    <w:rsid w:val="0033428B"/>
    <w:rsid w:val="00335BB1"/>
    <w:rsid w:val="00335D66"/>
    <w:rsid w:val="003361A7"/>
    <w:rsid w:val="00336EC9"/>
    <w:rsid w:val="003371A6"/>
    <w:rsid w:val="0033722B"/>
    <w:rsid w:val="00337AE5"/>
    <w:rsid w:val="00337CA4"/>
    <w:rsid w:val="00337ED9"/>
    <w:rsid w:val="00340F31"/>
    <w:rsid w:val="0034120A"/>
    <w:rsid w:val="00341C89"/>
    <w:rsid w:val="00342676"/>
    <w:rsid w:val="003437A6"/>
    <w:rsid w:val="00343EFD"/>
    <w:rsid w:val="003440C8"/>
    <w:rsid w:val="00344393"/>
    <w:rsid w:val="00344917"/>
    <w:rsid w:val="00345BDA"/>
    <w:rsid w:val="00345E73"/>
    <w:rsid w:val="0034672A"/>
    <w:rsid w:val="003470D9"/>
    <w:rsid w:val="0034754E"/>
    <w:rsid w:val="003477A1"/>
    <w:rsid w:val="00347C7A"/>
    <w:rsid w:val="00350256"/>
    <w:rsid w:val="00351305"/>
    <w:rsid w:val="00352A3A"/>
    <w:rsid w:val="00353F4A"/>
    <w:rsid w:val="00354797"/>
    <w:rsid w:val="003547B6"/>
    <w:rsid w:val="003558B1"/>
    <w:rsid w:val="003558CD"/>
    <w:rsid w:val="00355C5E"/>
    <w:rsid w:val="00355C87"/>
    <w:rsid w:val="00355EE6"/>
    <w:rsid w:val="003567CB"/>
    <w:rsid w:val="003567CF"/>
    <w:rsid w:val="00357583"/>
    <w:rsid w:val="00357FA0"/>
    <w:rsid w:val="003602C6"/>
    <w:rsid w:val="003618C1"/>
    <w:rsid w:val="0036206F"/>
    <w:rsid w:val="00362CC7"/>
    <w:rsid w:val="00363281"/>
    <w:rsid w:val="003633B9"/>
    <w:rsid w:val="00363EEF"/>
    <w:rsid w:val="003665B6"/>
    <w:rsid w:val="00367105"/>
    <w:rsid w:val="00367E49"/>
    <w:rsid w:val="003707D1"/>
    <w:rsid w:val="00371DF6"/>
    <w:rsid w:val="00372AD1"/>
    <w:rsid w:val="00373E0E"/>
    <w:rsid w:val="0037520A"/>
    <w:rsid w:val="00375C91"/>
    <w:rsid w:val="003772FA"/>
    <w:rsid w:val="003773AD"/>
    <w:rsid w:val="00377F5F"/>
    <w:rsid w:val="00380D02"/>
    <w:rsid w:val="00381CDF"/>
    <w:rsid w:val="0038326B"/>
    <w:rsid w:val="003836EF"/>
    <w:rsid w:val="00383B06"/>
    <w:rsid w:val="00384B4A"/>
    <w:rsid w:val="00384DD4"/>
    <w:rsid w:val="00385505"/>
    <w:rsid w:val="003864B5"/>
    <w:rsid w:val="00386B93"/>
    <w:rsid w:val="00386C03"/>
    <w:rsid w:val="00390854"/>
    <w:rsid w:val="00390E50"/>
    <w:rsid w:val="00391838"/>
    <w:rsid w:val="00391A3D"/>
    <w:rsid w:val="003925AB"/>
    <w:rsid w:val="00393461"/>
    <w:rsid w:val="0039532B"/>
    <w:rsid w:val="003954B7"/>
    <w:rsid w:val="003957BE"/>
    <w:rsid w:val="00396AE7"/>
    <w:rsid w:val="003A00E6"/>
    <w:rsid w:val="003A02F8"/>
    <w:rsid w:val="003A0730"/>
    <w:rsid w:val="003A0906"/>
    <w:rsid w:val="003A1562"/>
    <w:rsid w:val="003A15DE"/>
    <w:rsid w:val="003A17A0"/>
    <w:rsid w:val="003A2719"/>
    <w:rsid w:val="003A2F9E"/>
    <w:rsid w:val="003A3504"/>
    <w:rsid w:val="003A3516"/>
    <w:rsid w:val="003A466E"/>
    <w:rsid w:val="003A4778"/>
    <w:rsid w:val="003A4DB4"/>
    <w:rsid w:val="003A517C"/>
    <w:rsid w:val="003A5207"/>
    <w:rsid w:val="003A536D"/>
    <w:rsid w:val="003A53FD"/>
    <w:rsid w:val="003A5959"/>
    <w:rsid w:val="003A5FFA"/>
    <w:rsid w:val="003A6379"/>
    <w:rsid w:val="003A64B1"/>
    <w:rsid w:val="003A705D"/>
    <w:rsid w:val="003A775F"/>
    <w:rsid w:val="003B1445"/>
    <w:rsid w:val="003B23E2"/>
    <w:rsid w:val="003B28C7"/>
    <w:rsid w:val="003B40AC"/>
    <w:rsid w:val="003B44B1"/>
    <w:rsid w:val="003B4989"/>
    <w:rsid w:val="003B4BB4"/>
    <w:rsid w:val="003B6C19"/>
    <w:rsid w:val="003C0677"/>
    <w:rsid w:val="003C150A"/>
    <w:rsid w:val="003C1AB3"/>
    <w:rsid w:val="003C202C"/>
    <w:rsid w:val="003C2186"/>
    <w:rsid w:val="003C22EC"/>
    <w:rsid w:val="003C3CDB"/>
    <w:rsid w:val="003C3D04"/>
    <w:rsid w:val="003C3F1F"/>
    <w:rsid w:val="003C3FAF"/>
    <w:rsid w:val="003C44D8"/>
    <w:rsid w:val="003C4AF5"/>
    <w:rsid w:val="003C4B0B"/>
    <w:rsid w:val="003C506E"/>
    <w:rsid w:val="003C586D"/>
    <w:rsid w:val="003C5896"/>
    <w:rsid w:val="003C5EBF"/>
    <w:rsid w:val="003C6643"/>
    <w:rsid w:val="003C70CF"/>
    <w:rsid w:val="003C734C"/>
    <w:rsid w:val="003D0EC0"/>
    <w:rsid w:val="003D1355"/>
    <w:rsid w:val="003D14F2"/>
    <w:rsid w:val="003D1C18"/>
    <w:rsid w:val="003D2D96"/>
    <w:rsid w:val="003D54CE"/>
    <w:rsid w:val="003D57E2"/>
    <w:rsid w:val="003D5DFD"/>
    <w:rsid w:val="003D5FB4"/>
    <w:rsid w:val="003D6ADB"/>
    <w:rsid w:val="003D6DD6"/>
    <w:rsid w:val="003D7753"/>
    <w:rsid w:val="003E0220"/>
    <w:rsid w:val="003E02F0"/>
    <w:rsid w:val="003E034F"/>
    <w:rsid w:val="003E13F2"/>
    <w:rsid w:val="003E1685"/>
    <w:rsid w:val="003E1FA5"/>
    <w:rsid w:val="003E285E"/>
    <w:rsid w:val="003E2D49"/>
    <w:rsid w:val="003E4158"/>
    <w:rsid w:val="003E55B0"/>
    <w:rsid w:val="003E6294"/>
    <w:rsid w:val="003E6B92"/>
    <w:rsid w:val="003E772E"/>
    <w:rsid w:val="003E7BDC"/>
    <w:rsid w:val="003F04AD"/>
    <w:rsid w:val="003F0D4D"/>
    <w:rsid w:val="003F10AE"/>
    <w:rsid w:val="003F1623"/>
    <w:rsid w:val="003F1E30"/>
    <w:rsid w:val="003F2728"/>
    <w:rsid w:val="003F2AAA"/>
    <w:rsid w:val="003F447A"/>
    <w:rsid w:val="003F4B37"/>
    <w:rsid w:val="003F5245"/>
    <w:rsid w:val="003F7491"/>
    <w:rsid w:val="003F7694"/>
    <w:rsid w:val="003F7E1B"/>
    <w:rsid w:val="00400591"/>
    <w:rsid w:val="00400743"/>
    <w:rsid w:val="0040083C"/>
    <w:rsid w:val="00400A44"/>
    <w:rsid w:val="00400CD5"/>
    <w:rsid w:val="00400D22"/>
    <w:rsid w:val="004012D7"/>
    <w:rsid w:val="0040131D"/>
    <w:rsid w:val="00401356"/>
    <w:rsid w:val="00401837"/>
    <w:rsid w:val="00402DBB"/>
    <w:rsid w:val="00402F6E"/>
    <w:rsid w:val="00403558"/>
    <w:rsid w:val="00403A1B"/>
    <w:rsid w:val="00404D33"/>
    <w:rsid w:val="0040519B"/>
    <w:rsid w:val="00405F43"/>
    <w:rsid w:val="00406230"/>
    <w:rsid w:val="00406378"/>
    <w:rsid w:val="00406908"/>
    <w:rsid w:val="00406BF6"/>
    <w:rsid w:val="00406DB8"/>
    <w:rsid w:val="00407211"/>
    <w:rsid w:val="00407349"/>
    <w:rsid w:val="00407A09"/>
    <w:rsid w:val="00407F44"/>
    <w:rsid w:val="0041178B"/>
    <w:rsid w:val="00412420"/>
    <w:rsid w:val="00412656"/>
    <w:rsid w:val="00412D52"/>
    <w:rsid w:val="00413397"/>
    <w:rsid w:val="00413792"/>
    <w:rsid w:val="004137DE"/>
    <w:rsid w:val="00413A39"/>
    <w:rsid w:val="00413B39"/>
    <w:rsid w:val="0041616D"/>
    <w:rsid w:val="00416860"/>
    <w:rsid w:val="00420600"/>
    <w:rsid w:val="00420609"/>
    <w:rsid w:val="00421DCE"/>
    <w:rsid w:val="00422BDB"/>
    <w:rsid w:val="00422C7A"/>
    <w:rsid w:val="00422D5D"/>
    <w:rsid w:val="00423933"/>
    <w:rsid w:val="00423F7F"/>
    <w:rsid w:val="00424698"/>
    <w:rsid w:val="00424E71"/>
    <w:rsid w:val="004252BD"/>
    <w:rsid w:val="00426DC7"/>
    <w:rsid w:val="0042712B"/>
    <w:rsid w:val="0043024D"/>
    <w:rsid w:val="00431CB3"/>
    <w:rsid w:val="00432FBB"/>
    <w:rsid w:val="00433D91"/>
    <w:rsid w:val="00434A96"/>
    <w:rsid w:val="00434EB8"/>
    <w:rsid w:val="00435346"/>
    <w:rsid w:val="0043593D"/>
    <w:rsid w:val="00435B85"/>
    <w:rsid w:val="0043602B"/>
    <w:rsid w:val="00436F47"/>
    <w:rsid w:val="00437795"/>
    <w:rsid w:val="0044025C"/>
    <w:rsid w:val="00441CCA"/>
    <w:rsid w:val="00441E56"/>
    <w:rsid w:val="004425F4"/>
    <w:rsid w:val="004426BB"/>
    <w:rsid w:val="00442A20"/>
    <w:rsid w:val="00443420"/>
    <w:rsid w:val="00443ACC"/>
    <w:rsid w:val="00444C80"/>
    <w:rsid w:val="00445900"/>
    <w:rsid w:val="00445D64"/>
    <w:rsid w:val="00445F64"/>
    <w:rsid w:val="00447539"/>
    <w:rsid w:val="00447989"/>
    <w:rsid w:val="0045011E"/>
    <w:rsid w:val="00450376"/>
    <w:rsid w:val="004507FC"/>
    <w:rsid w:val="00450FAB"/>
    <w:rsid w:val="0045177F"/>
    <w:rsid w:val="00451D05"/>
    <w:rsid w:val="00451F02"/>
    <w:rsid w:val="004523A5"/>
    <w:rsid w:val="00453C6E"/>
    <w:rsid w:val="00455A72"/>
    <w:rsid w:val="004567F1"/>
    <w:rsid w:val="00457839"/>
    <w:rsid w:val="00461AAD"/>
    <w:rsid w:val="00467062"/>
    <w:rsid w:val="004675F4"/>
    <w:rsid w:val="00467BE4"/>
    <w:rsid w:val="00467F6A"/>
    <w:rsid w:val="00470C12"/>
    <w:rsid w:val="00471A43"/>
    <w:rsid w:val="004739AE"/>
    <w:rsid w:val="00473C54"/>
    <w:rsid w:val="00474BFC"/>
    <w:rsid w:val="00474DEE"/>
    <w:rsid w:val="004750FA"/>
    <w:rsid w:val="004754C8"/>
    <w:rsid w:val="004758B6"/>
    <w:rsid w:val="00475A32"/>
    <w:rsid w:val="00475C24"/>
    <w:rsid w:val="00476693"/>
    <w:rsid w:val="00476C70"/>
    <w:rsid w:val="00476F45"/>
    <w:rsid w:val="004806F8"/>
    <w:rsid w:val="004827A6"/>
    <w:rsid w:val="00483971"/>
    <w:rsid w:val="00483AD2"/>
    <w:rsid w:val="00484A87"/>
    <w:rsid w:val="00484EA1"/>
    <w:rsid w:val="00484EC1"/>
    <w:rsid w:val="004850C7"/>
    <w:rsid w:val="004850DC"/>
    <w:rsid w:val="004855D4"/>
    <w:rsid w:val="00485ACE"/>
    <w:rsid w:val="004865A2"/>
    <w:rsid w:val="0048660D"/>
    <w:rsid w:val="00486AB0"/>
    <w:rsid w:val="00487D8E"/>
    <w:rsid w:val="004906AE"/>
    <w:rsid w:val="00490E52"/>
    <w:rsid w:val="004938C5"/>
    <w:rsid w:val="004939A7"/>
    <w:rsid w:val="00493E2B"/>
    <w:rsid w:val="00494674"/>
    <w:rsid w:val="00494744"/>
    <w:rsid w:val="00495DC7"/>
    <w:rsid w:val="0049663E"/>
    <w:rsid w:val="00496AF5"/>
    <w:rsid w:val="00496D98"/>
    <w:rsid w:val="00497A82"/>
    <w:rsid w:val="00497B8B"/>
    <w:rsid w:val="00497C5A"/>
    <w:rsid w:val="004A0624"/>
    <w:rsid w:val="004A0673"/>
    <w:rsid w:val="004A06AF"/>
    <w:rsid w:val="004A092F"/>
    <w:rsid w:val="004A1E04"/>
    <w:rsid w:val="004A1E40"/>
    <w:rsid w:val="004A2244"/>
    <w:rsid w:val="004A2F77"/>
    <w:rsid w:val="004A4E46"/>
    <w:rsid w:val="004A4F0B"/>
    <w:rsid w:val="004A60AC"/>
    <w:rsid w:val="004A7071"/>
    <w:rsid w:val="004A7396"/>
    <w:rsid w:val="004A7CD6"/>
    <w:rsid w:val="004B0EA9"/>
    <w:rsid w:val="004B1788"/>
    <w:rsid w:val="004B2381"/>
    <w:rsid w:val="004B34DA"/>
    <w:rsid w:val="004B40A6"/>
    <w:rsid w:val="004B4E67"/>
    <w:rsid w:val="004B5BEE"/>
    <w:rsid w:val="004B6583"/>
    <w:rsid w:val="004B7646"/>
    <w:rsid w:val="004C0046"/>
    <w:rsid w:val="004C0A9E"/>
    <w:rsid w:val="004C0D8C"/>
    <w:rsid w:val="004C0E00"/>
    <w:rsid w:val="004C114B"/>
    <w:rsid w:val="004C18AE"/>
    <w:rsid w:val="004C1A65"/>
    <w:rsid w:val="004C2CA9"/>
    <w:rsid w:val="004C2E6E"/>
    <w:rsid w:val="004C3897"/>
    <w:rsid w:val="004C3CD8"/>
    <w:rsid w:val="004C71AD"/>
    <w:rsid w:val="004C78F0"/>
    <w:rsid w:val="004C7CA1"/>
    <w:rsid w:val="004D07B6"/>
    <w:rsid w:val="004D08AD"/>
    <w:rsid w:val="004D12EC"/>
    <w:rsid w:val="004D1EFA"/>
    <w:rsid w:val="004D2E8A"/>
    <w:rsid w:val="004D3042"/>
    <w:rsid w:val="004D30B2"/>
    <w:rsid w:val="004D319D"/>
    <w:rsid w:val="004D44C2"/>
    <w:rsid w:val="004D46DD"/>
    <w:rsid w:val="004D4C8E"/>
    <w:rsid w:val="004D51B8"/>
    <w:rsid w:val="004D58AB"/>
    <w:rsid w:val="004D5B96"/>
    <w:rsid w:val="004D5F3D"/>
    <w:rsid w:val="004D6CD7"/>
    <w:rsid w:val="004D6F68"/>
    <w:rsid w:val="004D77DA"/>
    <w:rsid w:val="004D7D74"/>
    <w:rsid w:val="004D7DA9"/>
    <w:rsid w:val="004D7E0F"/>
    <w:rsid w:val="004E11BA"/>
    <w:rsid w:val="004E135E"/>
    <w:rsid w:val="004E2A60"/>
    <w:rsid w:val="004E2FB0"/>
    <w:rsid w:val="004E30ED"/>
    <w:rsid w:val="004E51C6"/>
    <w:rsid w:val="004E5658"/>
    <w:rsid w:val="004E72D7"/>
    <w:rsid w:val="004E7EDB"/>
    <w:rsid w:val="004F1072"/>
    <w:rsid w:val="004F209E"/>
    <w:rsid w:val="004F286A"/>
    <w:rsid w:val="004F3039"/>
    <w:rsid w:val="004F3622"/>
    <w:rsid w:val="004F425E"/>
    <w:rsid w:val="004F479F"/>
    <w:rsid w:val="004F4ED9"/>
    <w:rsid w:val="004F5629"/>
    <w:rsid w:val="004F6BA2"/>
    <w:rsid w:val="004F7776"/>
    <w:rsid w:val="00500B66"/>
    <w:rsid w:val="00502225"/>
    <w:rsid w:val="0050268D"/>
    <w:rsid w:val="00502908"/>
    <w:rsid w:val="00502BA2"/>
    <w:rsid w:val="00503145"/>
    <w:rsid w:val="005031B6"/>
    <w:rsid w:val="00503E51"/>
    <w:rsid w:val="005046F2"/>
    <w:rsid w:val="00504C63"/>
    <w:rsid w:val="0050596C"/>
    <w:rsid w:val="0050606E"/>
    <w:rsid w:val="0050625E"/>
    <w:rsid w:val="00506535"/>
    <w:rsid w:val="005068FD"/>
    <w:rsid w:val="00507086"/>
    <w:rsid w:val="005072B3"/>
    <w:rsid w:val="00507D62"/>
    <w:rsid w:val="00510478"/>
    <w:rsid w:val="00510BCA"/>
    <w:rsid w:val="00511130"/>
    <w:rsid w:val="00511D4E"/>
    <w:rsid w:val="0051258F"/>
    <w:rsid w:val="0051263C"/>
    <w:rsid w:val="005127F8"/>
    <w:rsid w:val="00513242"/>
    <w:rsid w:val="00513B52"/>
    <w:rsid w:val="005141E9"/>
    <w:rsid w:val="005149B1"/>
    <w:rsid w:val="00514F67"/>
    <w:rsid w:val="005151A0"/>
    <w:rsid w:val="0051590F"/>
    <w:rsid w:val="0051620E"/>
    <w:rsid w:val="005169FF"/>
    <w:rsid w:val="00516DFE"/>
    <w:rsid w:val="00516EBD"/>
    <w:rsid w:val="005170D6"/>
    <w:rsid w:val="005179E0"/>
    <w:rsid w:val="0052060A"/>
    <w:rsid w:val="00520E60"/>
    <w:rsid w:val="005212D0"/>
    <w:rsid w:val="0052131D"/>
    <w:rsid w:val="00521763"/>
    <w:rsid w:val="00521D71"/>
    <w:rsid w:val="00521E61"/>
    <w:rsid w:val="0052275A"/>
    <w:rsid w:val="00522B9C"/>
    <w:rsid w:val="00522D0F"/>
    <w:rsid w:val="0052407B"/>
    <w:rsid w:val="005240B1"/>
    <w:rsid w:val="00524FB5"/>
    <w:rsid w:val="005254DD"/>
    <w:rsid w:val="005265EC"/>
    <w:rsid w:val="00526769"/>
    <w:rsid w:val="00526D77"/>
    <w:rsid w:val="005279F9"/>
    <w:rsid w:val="00530ADD"/>
    <w:rsid w:val="00531A24"/>
    <w:rsid w:val="005329B2"/>
    <w:rsid w:val="00532A62"/>
    <w:rsid w:val="005330BE"/>
    <w:rsid w:val="005332B7"/>
    <w:rsid w:val="005341B9"/>
    <w:rsid w:val="00535528"/>
    <w:rsid w:val="00535BD3"/>
    <w:rsid w:val="0053605C"/>
    <w:rsid w:val="00536E70"/>
    <w:rsid w:val="00537D81"/>
    <w:rsid w:val="005410B2"/>
    <w:rsid w:val="00542A97"/>
    <w:rsid w:val="00542AC4"/>
    <w:rsid w:val="005430E2"/>
    <w:rsid w:val="0054358F"/>
    <w:rsid w:val="00543C72"/>
    <w:rsid w:val="005442FA"/>
    <w:rsid w:val="005458A5"/>
    <w:rsid w:val="005459B0"/>
    <w:rsid w:val="00545BE8"/>
    <w:rsid w:val="00545CE4"/>
    <w:rsid w:val="005463C0"/>
    <w:rsid w:val="00546957"/>
    <w:rsid w:val="00550267"/>
    <w:rsid w:val="0055245A"/>
    <w:rsid w:val="005531FF"/>
    <w:rsid w:val="00553B33"/>
    <w:rsid w:val="00553B41"/>
    <w:rsid w:val="00554172"/>
    <w:rsid w:val="0055444F"/>
    <w:rsid w:val="00554904"/>
    <w:rsid w:val="00555FC5"/>
    <w:rsid w:val="00556743"/>
    <w:rsid w:val="00556BE4"/>
    <w:rsid w:val="00556C7D"/>
    <w:rsid w:val="00560F3B"/>
    <w:rsid w:val="00561029"/>
    <w:rsid w:val="00561C29"/>
    <w:rsid w:val="00562947"/>
    <w:rsid w:val="005646E5"/>
    <w:rsid w:val="0056515F"/>
    <w:rsid w:val="0056597E"/>
    <w:rsid w:val="00565E00"/>
    <w:rsid w:val="00566E1A"/>
    <w:rsid w:val="00566FED"/>
    <w:rsid w:val="005703F7"/>
    <w:rsid w:val="00570CAB"/>
    <w:rsid w:val="00570CBF"/>
    <w:rsid w:val="00570CE8"/>
    <w:rsid w:val="005725CA"/>
    <w:rsid w:val="00573956"/>
    <w:rsid w:val="00573B5E"/>
    <w:rsid w:val="005741A1"/>
    <w:rsid w:val="0057425F"/>
    <w:rsid w:val="00574263"/>
    <w:rsid w:val="005750BB"/>
    <w:rsid w:val="005752E2"/>
    <w:rsid w:val="0057625B"/>
    <w:rsid w:val="0057689D"/>
    <w:rsid w:val="00577AA3"/>
    <w:rsid w:val="00580391"/>
    <w:rsid w:val="005803FF"/>
    <w:rsid w:val="00580696"/>
    <w:rsid w:val="00580CCA"/>
    <w:rsid w:val="0058146E"/>
    <w:rsid w:val="005819DF"/>
    <w:rsid w:val="00582AFA"/>
    <w:rsid w:val="00583AC8"/>
    <w:rsid w:val="00583B35"/>
    <w:rsid w:val="00584ECA"/>
    <w:rsid w:val="0058593B"/>
    <w:rsid w:val="00585BB5"/>
    <w:rsid w:val="00585E51"/>
    <w:rsid w:val="0058650D"/>
    <w:rsid w:val="00586FBF"/>
    <w:rsid w:val="0058706D"/>
    <w:rsid w:val="005908E3"/>
    <w:rsid w:val="00590D5F"/>
    <w:rsid w:val="00591424"/>
    <w:rsid w:val="00591804"/>
    <w:rsid w:val="00591BA5"/>
    <w:rsid w:val="00591F6C"/>
    <w:rsid w:val="005926DE"/>
    <w:rsid w:val="00593003"/>
    <w:rsid w:val="00593146"/>
    <w:rsid w:val="00594106"/>
    <w:rsid w:val="00594DE1"/>
    <w:rsid w:val="00595F7D"/>
    <w:rsid w:val="0059641F"/>
    <w:rsid w:val="005964D6"/>
    <w:rsid w:val="00596B58"/>
    <w:rsid w:val="00597CB7"/>
    <w:rsid w:val="005A00E5"/>
    <w:rsid w:val="005A29C2"/>
    <w:rsid w:val="005A2AF1"/>
    <w:rsid w:val="005A392C"/>
    <w:rsid w:val="005A3956"/>
    <w:rsid w:val="005A3AA6"/>
    <w:rsid w:val="005A3F5C"/>
    <w:rsid w:val="005A4736"/>
    <w:rsid w:val="005A55B4"/>
    <w:rsid w:val="005A59C9"/>
    <w:rsid w:val="005A6201"/>
    <w:rsid w:val="005A6992"/>
    <w:rsid w:val="005A6D02"/>
    <w:rsid w:val="005A6FAC"/>
    <w:rsid w:val="005A7155"/>
    <w:rsid w:val="005A7D3B"/>
    <w:rsid w:val="005B0527"/>
    <w:rsid w:val="005B0630"/>
    <w:rsid w:val="005B0825"/>
    <w:rsid w:val="005B0BD1"/>
    <w:rsid w:val="005B1211"/>
    <w:rsid w:val="005B1987"/>
    <w:rsid w:val="005B1C19"/>
    <w:rsid w:val="005B22AE"/>
    <w:rsid w:val="005B45C0"/>
    <w:rsid w:val="005B4A5D"/>
    <w:rsid w:val="005B58A3"/>
    <w:rsid w:val="005B5C89"/>
    <w:rsid w:val="005B68C9"/>
    <w:rsid w:val="005B6ACA"/>
    <w:rsid w:val="005B72F1"/>
    <w:rsid w:val="005C02E4"/>
    <w:rsid w:val="005C1A4E"/>
    <w:rsid w:val="005C1EE6"/>
    <w:rsid w:val="005C32B8"/>
    <w:rsid w:val="005C3929"/>
    <w:rsid w:val="005C3B6B"/>
    <w:rsid w:val="005C478C"/>
    <w:rsid w:val="005C53AC"/>
    <w:rsid w:val="005C57C1"/>
    <w:rsid w:val="005C5DA5"/>
    <w:rsid w:val="005C5F15"/>
    <w:rsid w:val="005C6364"/>
    <w:rsid w:val="005C73BE"/>
    <w:rsid w:val="005C7DA6"/>
    <w:rsid w:val="005D0118"/>
    <w:rsid w:val="005D11C5"/>
    <w:rsid w:val="005D1DA2"/>
    <w:rsid w:val="005D3012"/>
    <w:rsid w:val="005D3B88"/>
    <w:rsid w:val="005D404E"/>
    <w:rsid w:val="005D41A2"/>
    <w:rsid w:val="005D42C2"/>
    <w:rsid w:val="005D4D2C"/>
    <w:rsid w:val="005D6073"/>
    <w:rsid w:val="005D63DF"/>
    <w:rsid w:val="005D7970"/>
    <w:rsid w:val="005D7FF7"/>
    <w:rsid w:val="005E004F"/>
    <w:rsid w:val="005E0322"/>
    <w:rsid w:val="005E083C"/>
    <w:rsid w:val="005E09F6"/>
    <w:rsid w:val="005E191E"/>
    <w:rsid w:val="005E2FF9"/>
    <w:rsid w:val="005E3406"/>
    <w:rsid w:val="005E3A4D"/>
    <w:rsid w:val="005E4857"/>
    <w:rsid w:val="005E4A12"/>
    <w:rsid w:val="005E4B12"/>
    <w:rsid w:val="005E50CA"/>
    <w:rsid w:val="005E55C0"/>
    <w:rsid w:val="005E577F"/>
    <w:rsid w:val="005E7BE4"/>
    <w:rsid w:val="005E7F3B"/>
    <w:rsid w:val="005F1553"/>
    <w:rsid w:val="005F1766"/>
    <w:rsid w:val="005F1DD4"/>
    <w:rsid w:val="005F22FB"/>
    <w:rsid w:val="005F2941"/>
    <w:rsid w:val="005F2ECB"/>
    <w:rsid w:val="005F405D"/>
    <w:rsid w:val="005F528D"/>
    <w:rsid w:val="005F55DA"/>
    <w:rsid w:val="005F55F0"/>
    <w:rsid w:val="005F57A3"/>
    <w:rsid w:val="005F608D"/>
    <w:rsid w:val="005F64B9"/>
    <w:rsid w:val="005F6718"/>
    <w:rsid w:val="005F6EC5"/>
    <w:rsid w:val="005F6FA9"/>
    <w:rsid w:val="005F7CD2"/>
    <w:rsid w:val="005F7E1A"/>
    <w:rsid w:val="00600093"/>
    <w:rsid w:val="0060042A"/>
    <w:rsid w:val="00602AA4"/>
    <w:rsid w:val="00603581"/>
    <w:rsid w:val="00604046"/>
    <w:rsid w:val="00604F0E"/>
    <w:rsid w:val="00605A2D"/>
    <w:rsid w:val="00605CED"/>
    <w:rsid w:val="00605FE1"/>
    <w:rsid w:val="0060600D"/>
    <w:rsid w:val="0060649F"/>
    <w:rsid w:val="00606965"/>
    <w:rsid w:val="00610B34"/>
    <w:rsid w:val="00610D3E"/>
    <w:rsid w:val="00610DB1"/>
    <w:rsid w:val="00611B81"/>
    <w:rsid w:val="00611F3C"/>
    <w:rsid w:val="00611F70"/>
    <w:rsid w:val="00612561"/>
    <w:rsid w:val="00613006"/>
    <w:rsid w:val="0061364B"/>
    <w:rsid w:val="006138AA"/>
    <w:rsid w:val="00614865"/>
    <w:rsid w:val="0061501C"/>
    <w:rsid w:val="00615CFB"/>
    <w:rsid w:val="006163B9"/>
    <w:rsid w:val="00616642"/>
    <w:rsid w:val="0061719C"/>
    <w:rsid w:val="00617384"/>
    <w:rsid w:val="00617AE6"/>
    <w:rsid w:val="00620798"/>
    <w:rsid w:val="00621491"/>
    <w:rsid w:val="00621D2D"/>
    <w:rsid w:val="006238B5"/>
    <w:rsid w:val="00623ABC"/>
    <w:rsid w:val="006262BE"/>
    <w:rsid w:val="006262DD"/>
    <w:rsid w:val="00626F3A"/>
    <w:rsid w:val="006276DE"/>
    <w:rsid w:val="00630BE2"/>
    <w:rsid w:val="00630E1E"/>
    <w:rsid w:val="0063388B"/>
    <w:rsid w:val="00633CD5"/>
    <w:rsid w:val="00633F51"/>
    <w:rsid w:val="00634063"/>
    <w:rsid w:val="00634072"/>
    <w:rsid w:val="00634895"/>
    <w:rsid w:val="00635861"/>
    <w:rsid w:val="00636798"/>
    <w:rsid w:val="00636CDF"/>
    <w:rsid w:val="00637D5B"/>
    <w:rsid w:val="00637E8F"/>
    <w:rsid w:val="00640110"/>
    <w:rsid w:val="006410AB"/>
    <w:rsid w:val="00643037"/>
    <w:rsid w:val="00643305"/>
    <w:rsid w:val="0064358F"/>
    <w:rsid w:val="00644CF2"/>
    <w:rsid w:val="006452A3"/>
    <w:rsid w:val="006455AB"/>
    <w:rsid w:val="00645826"/>
    <w:rsid w:val="006467F6"/>
    <w:rsid w:val="006469C5"/>
    <w:rsid w:val="0064744D"/>
    <w:rsid w:val="00650027"/>
    <w:rsid w:val="006501FC"/>
    <w:rsid w:val="00650238"/>
    <w:rsid w:val="006520A2"/>
    <w:rsid w:val="0065282D"/>
    <w:rsid w:val="00653C8C"/>
    <w:rsid w:val="006540A5"/>
    <w:rsid w:val="0065421D"/>
    <w:rsid w:val="00655111"/>
    <w:rsid w:val="00655C19"/>
    <w:rsid w:val="00657EF4"/>
    <w:rsid w:val="006618B2"/>
    <w:rsid w:val="00661D38"/>
    <w:rsid w:val="006628D2"/>
    <w:rsid w:val="0066345D"/>
    <w:rsid w:val="00664501"/>
    <w:rsid w:val="00664A3C"/>
    <w:rsid w:val="00664A9D"/>
    <w:rsid w:val="00664BE5"/>
    <w:rsid w:val="00666795"/>
    <w:rsid w:val="00666921"/>
    <w:rsid w:val="0066754C"/>
    <w:rsid w:val="00667866"/>
    <w:rsid w:val="00667C54"/>
    <w:rsid w:val="006722FE"/>
    <w:rsid w:val="0067279D"/>
    <w:rsid w:val="00672DF0"/>
    <w:rsid w:val="0067309B"/>
    <w:rsid w:val="00673936"/>
    <w:rsid w:val="00673AD9"/>
    <w:rsid w:val="0067426E"/>
    <w:rsid w:val="006746C2"/>
    <w:rsid w:val="00675025"/>
    <w:rsid w:val="00675EA5"/>
    <w:rsid w:val="00676E33"/>
    <w:rsid w:val="00676EBB"/>
    <w:rsid w:val="006770E5"/>
    <w:rsid w:val="0067776E"/>
    <w:rsid w:val="006803B4"/>
    <w:rsid w:val="006804F4"/>
    <w:rsid w:val="006806B8"/>
    <w:rsid w:val="0068097D"/>
    <w:rsid w:val="00680D17"/>
    <w:rsid w:val="0068140C"/>
    <w:rsid w:val="00681601"/>
    <w:rsid w:val="00682225"/>
    <w:rsid w:val="006831E8"/>
    <w:rsid w:val="00683C7B"/>
    <w:rsid w:val="00683F62"/>
    <w:rsid w:val="00685AF5"/>
    <w:rsid w:val="00686988"/>
    <w:rsid w:val="00686DCD"/>
    <w:rsid w:val="00687671"/>
    <w:rsid w:val="00687F35"/>
    <w:rsid w:val="00690DDF"/>
    <w:rsid w:val="00691603"/>
    <w:rsid w:val="00691BB7"/>
    <w:rsid w:val="00692303"/>
    <w:rsid w:val="006929D9"/>
    <w:rsid w:val="0069492D"/>
    <w:rsid w:val="00694E68"/>
    <w:rsid w:val="00695B54"/>
    <w:rsid w:val="006A06E7"/>
    <w:rsid w:val="006A100D"/>
    <w:rsid w:val="006A10F3"/>
    <w:rsid w:val="006A1546"/>
    <w:rsid w:val="006A1C22"/>
    <w:rsid w:val="006A24EB"/>
    <w:rsid w:val="006A2753"/>
    <w:rsid w:val="006A2B24"/>
    <w:rsid w:val="006A3F1D"/>
    <w:rsid w:val="006A3F7E"/>
    <w:rsid w:val="006A4562"/>
    <w:rsid w:val="006A49E2"/>
    <w:rsid w:val="006A52EE"/>
    <w:rsid w:val="006A5930"/>
    <w:rsid w:val="006A6AA7"/>
    <w:rsid w:val="006B1212"/>
    <w:rsid w:val="006B1531"/>
    <w:rsid w:val="006B173C"/>
    <w:rsid w:val="006B206C"/>
    <w:rsid w:val="006B2779"/>
    <w:rsid w:val="006B34F8"/>
    <w:rsid w:val="006B39AE"/>
    <w:rsid w:val="006B3D25"/>
    <w:rsid w:val="006B3FC1"/>
    <w:rsid w:val="006B50E3"/>
    <w:rsid w:val="006B5491"/>
    <w:rsid w:val="006B57C6"/>
    <w:rsid w:val="006B58B4"/>
    <w:rsid w:val="006B6307"/>
    <w:rsid w:val="006B681A"/>
    <w:rsid w:val="006B6CA3"/>
    <w:rsid w:val="006B6EFE"/>
    <w:rsid w:val="006B6F53"/>
    <w:rsid w:val="006B7CB9"/>
    <w:rsid w:val="006C017D"/>
    <w:rsid w:val="006C0B1F"/>
    <w:rsid w:val="006C12CF"/>
    <w:rsid w:val="006C13CE"/>
    <w:rsid w:val="006C2436"/>
    <w:rsid w:val="006C31F9"/>
    <w:rsid w:val="006C35CC"/>
    <w:rsid w:val="006C380C"/>
    <w:rsid w:val="006C3BF5"/>
    <w:rsid w:val="006C3CB6"/>
    <w:rsid w:val="006C4039"/>
    <w:rsid w:val="006C43A0"/>
    <w:rsid w:val="006C46FA"/>
    <w:rsid w:val="006C49A8"/>
    <w:rsid w:val="006C4CCF"/>
    <w:rsid w:val="006C4D4C"/>
    <w:rsid w:val="006C5BF1"/>
    <w:rsid w:val="006C6142"/>
    <w:rsid w:val="006C78A5"/>
    <w:rsid w:val="006C7BBF"/>
    <w:rsid w:val="006D07E4"/>
    <w:rsid w:val="006D0BFC"/>
    <w:rsid w:val="006D1289"/>
    <w:rsid w:val="006D1A63"/>
    <w:rsid w:val="006D2393"/>
    <w:rsid w:val="006D355E"/>
    <w:rsid w:val="006D5148"/>
    <w:rsid w:val="006D58F9"/>
    <w:rsid w:val="006D5E58"/>
    <w:rsid w:val="006D7772"/>
    <w:rsid w:val="006E02CB"/>
    <w:rsid w:val="006E058A"/>
    <w:rsid w:val="006E0B51"/>
    <w:rsid w:val="006E1621"/>
    <w:rsid w:val="006E1E58"/>
    <w:rsid w:val="006E1F9A"/>
    <w:rsid w:val="006E28AB"/>
    <w:rsid w:val="006E2E0B"/>
    <w:rsid w:val="006E42BA"/>
    <w:rsid w:val="006E4926"/>
    <w:rsid w:val="006E4B42"/>
    <w:rsid w:val="006E4CF8"/>
    <w:rsid w:val="006E5AE2"/>
    <w:rsid w:val="006E5DB3"/>
    <w:rsid w:val="006E7556"/>
    <w:rsid w:val="006F00F5"/>
    <w:rsid w:val="006F0352"/>
    <w:rsid w:val="006F037B"/>
    <w:rsid w:val="006F06F5"/>
    <w:rsid w:val="006F12B7"/>
    <w:rsid w:val="006F1681"/>
    <w:rsid w:val="006F277A"/>
    <w:rsid w:val="006F3F28"/>
    <w:rsid w:val="006F4C1C"/>
    <w:rsid w:val="006F54B7"/>
    <w:rsid w:val="00700796"/>
    <w:rsid w:val="007010A3"/>
    <w:rsid w:val="00701791"/>
    <w:rsid w:val="00701D63"/>
    <w:rsid w:val="00701EE5"/>
    <w:rsid w:val="0070370D"/>
    <w:rsid w:val="007042AB"/>
    <w:rsid w:val="007047C0"/>
    <w:rsid w:val="00704C70"/>
    <w:rsid w:val="00705CDE"/>
    <w:rsid w:val="00706C38"/>
    <w:rsid w:val="007075D3"/>
    <w:rsid w:val="0070799A"/>
    <w:rsid w:val="00707EE5"/>
    <w:rsid w:val="007110F3"/>
    <w:rsid w:val="007122FB"/>
    <w:rsid w:val="00712DFC"/>
    <w:rsid w:val="0071313E"/>
    <w:rsid w:val="00714758"/>
    <w:rsid w:val="00714DF4"/>
    <w:rsid w:val="0071500F"/>
    <w:rsid w:val="00715168"/>
    <w:rsid w:val="0071558E"/>
    <w:rsid w:val="00716B12"/>
    <w:rsid w:val="00717AB3"/>
    <w:rsid w:val="00717C8C"/>
    <w:rsid w:val="007205BB"/>
    <w:rsid w:val="00720B8D"/>
    <w:rsid w:val="007211CE"/>
    <w:rsid w:val="00721931"/>
    <w:rsid w:val="007221E6"/>
    <w:rsid w:val="0072221C"/>
    <w:rsid w:val="007228DE"/>
    <w:rsid w:val="00723814"/>
    <w:rsid w:val="00724A0D"/>
    <w:rsid w:val="00724A90"/>
    <w:rsid w:val="00725020"/>
    <w:rsid w:val="00725047"/>
    <w:rsid w:val="00725280"/>
    <w:rsid w:val="00725704"/>
    <w:rsid w:val="00725F95"/>
    <w:rsid w:val="00726F69"/>
    <w:rsid w:val="0072790E"/>
    <w:rsid w:val="0072797A"/>
    <w:rsid w:val="00730066"/>
    <w:rsid w:val="0073087F"/>
    <w:rsid w:val="0073196E"/>
    <w:rsid w:val="00732935"/>
    <w:rsid w:val="007331C1"/>
    <w:rsid w:val="00733241"/>
    <w:rsid w:val="0073342C"/>
    <w:rsid w:val="00733DB7"/>
    <w:rsid w:val="00733E35"/>
    <w:rsid w:val="007341DA"/>
    <w:rsid w:val="00734336"/>
    <w:rsid w:val="007350A4"/>
    <w:rsid w:val="007365AA"/>
    <w:rsid w:val="007367B9"/>
    <w:rsid w:val="007368C7"/>
    <w:rsid w:val="00736F62"/>
    <w:rsid w:val="00737315"/>
    <w:rsid w:val="00737D8B"/>
    <w:rsid w:val="007426A3"/>
    <w:rsid w:val="00742E1C"/>
    <w:rsid w:val="00744419"/>
    <w:rsid w:val="00744D39"/>
    <w:rsid w:val="00744FC2"/>
    <w:rsid w:val="00745743"/>
    <w:rsid w:val="00745B52"/>
    <w:rsid w:val="00745BBB"/>
    <w:rsid w:val="00745F52"/>
    <w:rsid w:val="00746082"/>
    <w:rsid w:val="00746266"/>
    <w:rsid w:val="0074640C"/>
    <w:rsid w:val="00746D24"/>
    <w:rsid w:val="00747521"/>
    <w:rsid w:val="0074755C"/>
    <w:rsid w:val="007502F6"/>
    <w:rsid w:val="007509F4"/>
    <w:rsid w:val="00750DAA"/>
    <w:rsid w:val="00750E41"/>
    <w:rsid w:val="00751BB4"/>
    <w:rsid w:val="00751D09"/>
    <w:rsid w:val="007522AB"/>
    <w:rsid w:val="00752D5F"/>
    <w:rsid w:val="007530A0"/>
    <w:rsid w:val="00753961"/>
    <w:rsid w:val="00753FCB"/>
    <w:rsid w:val="00754218"/>
    <w:rsid w:val="00754C2B"/>
    <w:rsid w:val="00754D6C"/>
    <w:rsid w:val="00757352"/>
    <w:rsid w:val="00757578"/>
    <w:rsid w:val="00757ECC"/>
    <w:rsid w:val="0076023A"/>
    <w:rsid w:val="00760AF4"/>
    <w:rsid w:val="007614C8"/>
    <w:rsid w:val="007629CD"/>
    <w:rsid w:val="00763CF9"/>
    <w:rsid w:val="00764A7D"/>
    <w:rsid w:val="00764B10"/>
    <w:rsid w:val="00764DA0"/>
    <w:rsid w:val="00765B57"/>
    <w:rsid w:val="00767229"/>
    <w:rsid w:val="007672A9"/>
    <w:rsid w:val="00767B97"/>
    <w:rsid w:val="007702B2"/>
    <w:rsid w:val="00771165"/>
    <w:rsid w:val="007712A6"/>
    <w:rsid w:val="00771502"/>
    <w:rsid w:val="007725DA"/>
    <w:rsid w:val="00773512"/>
    <w:rsid w:val="00773B04"/>
    <w:rsid w:val="00773C64"/>
    <w:rsid w:val="00774120"/>
    <w:rsid w:val="00774588"/>
    <w:rsid w:val="007746B1"/>
    <w:rsid w:val="0077516D"/>
    <w:rsid w:val="00777F83"/>
    <w:rsid w:val="0078030D"/>
    <w:rsid w:val="00780C7F"/>
    <w:rsid w:val="0078119C"/>
    <w:rsid w:val="007817D9"/>
    <w:rsid w:val="00781A42"/>
    <w:rsid w:val="00781D36"/>
    <w:rsid w:val="00782534"/>
    <w:rsid w:val="00782D08"/>
    <w:rsid w:val="007854AA"/>
    <w:rsid w:val="00785D53"/>
    <w:rsid w:val="007869C5"/>
    <w:rsid w:val="00787AC5"/>
    <w:rsid w:val="00787D22"/>
    <w:rsid w:val="00787FD1"/>
    <w:rsid w:val="0079069B"/>
    <w:rsid w:val="00791033"/>
    <w:rsid w:val="00792713"/>
    <w:rsid w:val="00792769"/>
    <w:rsid w:val="0079287C"/>
    <w:rsid w:val="00792B1B"/>
    <w:rsid w:val="00792C76"/>
    <w:rsid w:val="0079316E"/>
    <w:rsid w:val="00793AD5"/>
    <w:rsid w:val="007954C9"/>
    <w:rsid w:val="0079588A"/>
    <w:rsid w:val="007962A2"/>
    <w:rsid w:val="0079733D"/>
    <w:rsid w:val="007974A7"/>
    <w:rsid w:val="00797676"/>
    <w:rsid w:val="007A006E"/>
    <w:rsid w:val="007A1152"/>
    <w:rsid w:val="007A27D5"/>
    <w:rsid w:val="007A318A"/>
    <w:rsid w:val="007A3770"/>
    <w:rsid w:val="007A40CA"/>
    <w:rsid w:val="007A460E"/>
    <w:rsid w:val="007A4EBB"/>
    <w:rsid w:val="007A4FC6"/>
    <w:rsid w:val="007A6D75"/>
    <w:rsid w:val="007B0B82"/>
    <w:rsid w:val="007B0E0F"/>
    <w:rsid w:val="007B1107"/>
    <w:rsid w:val="007B2F35"/>
    <w:rsid w:val="007B3643"/>
    <w:rsid w:val="007B44E8"/>
    <w:rsid w:val="007B4AF9"/>
    <w:rsid w:val="007B54F5"/>
    <w:rsid w:val="007B6F5B"/>
    <w:rsid w:val="007B7438"/>
    <w:rsid w:val="007B76AB"/>
    <w:rsid w:val="007B7A45"/>
    <w:rsid w:val="007B7B0A"/>
    <w:rsid w:val="007C07CF"/>
    <w:rsid w:val="007C0F2B"/>
    <w:rsid w:val="007C0F6F"/>
    <w:rsid w:val="007C163B"/>
    <w:rsid w:val="007C18C2"/>
    <w:rsid w:val="007C22AF"/>
    <w:rsid w:val="007C3CA8"/>
    <w:rsid w:val="007C48CB"/>
    <w:rsid w:val="007C56DC"/>
    <w:rsid w:val="007C5FF1"/>
    <w:rsid w:val="007C67D5"/>
    <w:rsid w:val="007C6A6E"/>
    <w:rsid w:val="007C6E83"/>
    <w:rsid w:val="007D00EF"/>
    <w:rsid w:val="007D0822"/>
    <w:rsid w:val="007D157A"/>
    <w:rsid w:val="007D4212"/>
    <w:rsid w:val="007D4905"/>
    <w:rsid w:val="007D4941"/>
    <w:rsid w:val="007D4B40"/>
    <w:rsid w:val="007D5432"/>
    <w:rsid w:val="007D6646"/>
    <w:rsid w:val="007D6B15"/>
    <w:rsid w:val="007D7A94"/>
    <w:rsid w:val="007E03C3"/>
    <w:rsid w:val="007E0A54"/>
    <w:rsid w:val="007E0C1B"/>
    <w:rsid w:val="007E0D5B"/>
    <w:rsid w:val="007E0EB2"/>
    <w:rsid w:val="007E0F46"/>
    <w:rsid w:val="007E19EE"/>
    <w:rsid w:val="007E33BC"/>
    <w:rsid w:val="007E427F"/>
    <w:rsid w:val="007E4AAE"/>
    <w:rsid w:val="007E529A"/>
    <w:rsid w:val="007E5FD5"/>
    <w:rsid w:val="007E69E3"/>
    <w:rsid w:val="007F03A9"/>
    <w:rsid w:val="007F047A"/>
    <w:rsid w:val="007F0EE2"/>
    <w:rsid w:val="007F1B40"/>
    <w:rsid w:val="007F2295"/>
    <w:rsid w:val="007F2BC7"/>
    <w:rsid w:val="007F3B1A"/>
    <w:rsid w:val="007F4B06"/>
    <w:rsid w:val="007F5206"/>
    <w:rsid w:val="007F523B"/>
    <w:rsid w:val="007F54F0"/>
    <w:rsid w:val="007F65DB"/>
    <w:rsid w:val="007F6606"/>
    <w:rsid w:val="007F6C9D"/>
    <w:rsid w:val="007F776A"/>
    <w:rsid w:val="007F7ADA"/>
    <w:rsid w:val="007F7F86"/>
    <w:rsid w:val="00800150"/>
    <w:rsid w:val="00800BCC"/>
    <w:rsid w:val="00801CF7"/>
    <w:rsid w:val="00801DC7"/>
    <w:rsid w:val="008053C6"/>
    <w:rsid w:val="008055DB"/>
    <w:rsid w:val="00805B8C"/>
    <w:rsid w:val="00806AA2"/>
    <w:rsid w:val="00806EBB"/>
    <w:rsid w:val="00806F95"/>
    <w:rsid w:val="00807408"/>
    <w:rsid w:val="008078FD"/>
    <w:rsid w:val="00807F0E"/>
    <w:rsid w:val="0081104C"/>
    <w:rsid w:val="00812816"/>
    <w:rsid w:val="00812D1E"/>
    <w:rsid w:val="008134EA"/>
    <w:rsid w:val="00813F6F"/>
    <w:rsid w:val="00814089"/>
    <w:rsid w:val="00814156"/>
    <w:rsid w:val="00814807"/>
    <w:rsid w:val="00814860"/>
    <w:rsid w:val="00814D4D"/>
    <w:rsid w:val="00814DDB"/>
    <w:rsid w:val="008152A9"/>
    <w:rsid w:val="00815E72"/>
    <w:rsid w:val="00817124"/>
    <w:rsid w:val="0081716F"/>
    <w:rsid w:val="00817839"/>
    <w:rsid w:val="008210A6"/>
    <w:rsid w:val="00821B4F"/>
    <w:rsid w:val="00821EF0"/>
    <w:rsid w:val="00822994"/>
    <w:rsid w:val="0082306D"/>
    <w:rsid w:val="00823227"/>
    <w:rsid w:val="00823A05"/>
    <w:rsid w:val="0082438F"/>
    <w:rsid w:val="00824890"/>
    <w:rsid w:val="00824C04"/>
    <w:rsid w:val="00824C4F"/>
    <w:rsid w:val="00826199"/>
    <w:rsid w:val="0082642B"/>
    <w:rsid w:val="00826F26"/>
    <w:rsid w:val="00827458"/>
    <w:rsid w:val="0082799C"/>
    <w:rsid w:val="00827A25"/>
    <w:rsid w:val="00827C82"/>
    <w:rsid w:val="00827EF0"/>
    <w:rsid w:val="00830211"/>
    <w:rsid w:val="00830884"/>
    <w:rsid w:val="00830FE6"/>
    <w:rsid w:val="008310FA"/>
    <w:rsid w:val="008321D3"/>
    <w:rsid w:val="00832B96"/>
    <w:rsid w:val="00832F03"/>
    <w:rsid w:val="00833896"/>
    <w:rsid w:val="00833DC9"/>
    <w:rsid w:val="008340E5"/>
    <w:rsid w:val="008344C3"/>
    <w:rsid w:val="0083461D"/>
    <w:rsid w:val="00834647"/>
    <w:rsid w:val="00834EC5"/>
    <w:rsid w:val="00834F85"/>
    <w:rsid w:val="008354CE"/>
    <w:rsid w:val="008357C1"/>
    <w:rsid w:val="0083590C"/>
    <w:rsid w:val="00836AAA"/>
    <w:rsid w:val="00836B1C"/>
    <w:rsid w:val="008375CA"/>
    <w:rsid w:val="00840140"/>
    <w:rsid w:val="00840165"/>
    <w:rsid w:val="00840331"/>
    <w:rsid w:val="0084053F"/>
    <w:rsid w:val="00840DD9"/>
    <w:rsid w:val="00841E15"/>
    <w:rsid w:val="008423D3"/>
    <w:rsid w:val="008444CC"/>
    <w:rsid w:val="0084505F"/>
    <w:rsid w:val="0084569F"/>
    <w:rsid w:val="0084586A"/>
    <w:rsid w:val="008464F8"/>
    <w:rsid w:val="00846F79"/>
    <w:rsid w:val="008474CA"/>
    <w:rsid w:val="0085065C"/>
    <w:rsid w:val="008506AA"/>
    <w:rsid w:val="008516BB"/>
    <w:rsid w:val="00852DFE"/>
    <w:rsid w:val="00854971"/>
    <w:rsid w:val="00855EB4"/>
    <w:rsid w:val="008567B2"/>
    <w:rsid w:val="00856986"/>
    <w:rsid w:val="00856AE1"/>
    <w:rsid w:val="00856B34"/>
    <w:rsid w:val="008572D5"/>
    <w:rsid w:val="0085754F"/>
    <w:rsid w:val="008576E7"/>
    <w:rsid w:val="00860727"/>
    <w:rsid w:val="00860958"/>
    <w:rsid w:val="0086148F"/>
    <w:rsid w:val="00861C59"/>
    <w:rsid w:val="00861DD0"/>
    <w:rsid w:val="00862090"/>
    <w:rsid w:val="0086279B"/>
    <w:rsid w:val="00862E22"/>
    <w:rsid w:val="008645A5"/>
    <w:rsid w:val="00865635"/>
    <w:rsid w:val="00867708"/>
    <w:rsid w:val="00867748"/>
    <w:rsid w:val="008677B8"/>
    <w:rsid w:val="00867DE7"/>
    <w:rsid w:val="00871157"/>
    <w:rsid w:val="0087194D"/>
    <w:rsid w:val="00872A63"/>
    <w:rsid w:val="008745CB"/>
    <w:rsid w:val="00875752"/>
    <w:rsid w:val="00875888"/>
    <w:rsid w:val="00875A9E"/>
    <w:rsid w:val="008774D6"/>
    <w:rsid w:val="00877A0A"/>
    <w:rsid w:val="00880000"/>
    <w:rsid w:val="00880240"/>
    <w:rsid w:val="00880845"/>
    <w:rsid w:val="0088109B"/>
    <w:rsid w:val="00881145"/>
    <w:rsid w:val="00882132"/>
    <w:rsid w:val="0088484B"/>
    <w:rsid w:val="00884A9F"/>
    <w:rsid w:val="00885310"/>
    <w:rsid w:val="008859C5"/>
    <w:rsid w:val="00885D5E"/>
    <w:rsid w:val="008873DD"/>
    <w:rsid w:val="00890A44"/>
    <w:rsid w:val="00890F76"/>
    <w:rsid w:val="00891406"/>
    <w:rsid w:val="00891575"/>
    <w:rsid w:val="008922C9"/>
    <w:rsid w:val="008925DA"/>
    <w:rsid w:val="00892FEF"/>
    <w:rsid w:val="0089302E"/>
    <w:rsid w:val="0089379E"/>
    <w:rsid w:val="008939CD"/>
    <w:rsid w:val="00893A59"/>
    <w:rsid w:val="00894947"/>
    <w:rsid w:val="00894C07"/>
    <w:rsid w:val="00894DA0"/>
    <w:rsid w:val="008965CB"/>
    <w:rsid w:val="00896A7E"/>
    <w:rsid w:val="008971DB"/>
    <w:rsid w:val="0089731F"/>
    <w:rsid w:val="008A036E"/>
    <w:rsid w:val="008A0C90"/>
    <w:rsid w:val="008A2266"/>
    <w:rsid w:val="008A29DE"/>
    <w:rsid w:val="008A3003"/>
    <w:rsid w:val="008A3A22"/>
    <w:rsid w:val="008A608A"/>
    <w:rsid w:val="008A6AB9"/>
    <w:rsid w:val="008B0907"/>
    <w:rsid w:val="008B251F"/>
    <w:rsid w:val="008B3039"/>
    <w:rsid w:val="008B3502"/>
    <w:rsid w:val="008B409A"/>
    <w:rsid w:val="008B436F"/>
    <w:rsid w:val="008B45C5"/>
    <w:rsid w:val="008B61FA"/>
    <w:rsid w:val="008B6485"/>
    <w:rsid w:val="008B7960"/>
    <w:rsid w:val="008C070D"/>
    <w:rsid w:val="008C13C9"/>
    <w:rsid w:val="008C1A8C"/>
    <w:rsid w:val="008C1F86"/>
    <w:rsid w:val="008C2E70"/>
    <w:rsid w:val="008C3061"/>
    <w:rsid w:val="008C4ABF"/>
    <w:rsid w:val="008C5114"/>
    <w:rsid w:val="008C556F"/>
    <w:rsid w:val="008C5C60"/>
    <w:rsid w:val="008C5F3F"/>
    <w:rsid w:val="008C6829"/>
    <w:rsid w:val="008C779D"/>
    <w:rsid w:val="008C7DE6"/>
    <w:rsid w:val="008C7E38"/>
    <w:rsid w:val="008D0048"/>
    <w:rsid w:val="008D1894"/>
    <w:rsid w:val="008D1C92"/>
    <w:rsid w:val="008D2486"/>
    <w:rsid w:val="008D3004"/>
    <w:rsid w:val="008D30E3"/>
    <w:rsid w:val="008D31BD"/>
    <w:rsid w:val="008D3E22"/>
    <w:rsid w:val="008D404C"/>
    <w:rsid w:val="008D54C9"/>
    <w:rsid w:val="008D5912"/>
    <w:rsid w:val="008D5C6F"/>
    <w:rsid w:val="008D69F3"/>
    <w:rsid w:val="008D6D77"/>
    <w:rsid w:val="008D6FC1"/>
    <w:rsid w:val="008D78E3"/>
    <w:rsid w:val="008E01FB"/>
    <w:rsid w:val="008E0906"/>
    <w:rsid w:val="008E0B2A"/>
    <w:rsid w:val="008E1694"/>
    <w:rsid w:val="008E17CB"/>
    <w:rsid w:val="008E1C85"/>
    <w:rsid w:val="008E20BF"/>
    <w:rsid w:val="008E2504"/>
    <w:rsid w:val="008E2DA5"/>
    <w:rsid w:val="008E31C8"/>
    <w:rsid w:val="008E34A1"/>
    <w:rsid w:val="008E43CB"/>
    <w:rsid w:val="008E4A09"/>
    <w:rsid w:val="008E4A0A"/>
    <w:rsid w:val="008E5109"/>
    <w:rsid w:val="008E543F"/>
    <w:rsid w:val="008E6673"/>
    <w:rsid w:val="008E76AA"/>
    <w:rsid w:val="008E7A54"/>
    <w:rsid w:val="008E7FB1"/>
    <w:rsid w:val="008F0195"/>
    <w:rsid w:val="008F0845"/>
    <w:rsid w:val="008F140A"/>
    <w:rsid w:val="008F15BA"/>
    <w:rsid w:val="008F1DAB"/>
    <w:rsid w:val="008F1EA6"/>
    <w:rsid w:val="008F2DD2"/>
    <w:rsid w:val="008F3577"/>
    <w:rsid w:val="008F3AB2"/>
    <w:rsid w:val="008F4F97"/>
    <w:rsid w:val="008F55A7"/>
    <w:rsid w:val="008F5F6A"/>
    <w:rsid w:val="008F6774"/>
    <w:rsid w:val="008F6B59"/>
    <w:rsid w:val="008F7881"/>
    <w:rsid w:val="008F79A8"/>
    <w:rsid w:val="0090089B"/>
    <w:rsid w:val="00900AEE"/>
    <w:rsid w:val="00901700"/>
    <w:rsid w:val="00902088"/>
    <w:rsid w:val="009021B8"/>
    <w:rsid w:val="00902E79"/>
    <w:rsid w:val="00903D38"/>
    <w:rsid w:val="009040A7"/>
    <w:rsid w:val="00904432"/>
    <w:rsid w:val="009049B2"/>
    <w:rsid w:val="0090613F"/>
    <w:rsid w:val="009063ED"/>
    <w:rsid w:val="009068E1"/>
    <w:rsid w:val="00910262"/>
    <w:rsid w:val="0091036F"/>
    <w:rsid w:val="00910434"/>
    <w:rsid w:val="00910782"/>
    <w:rsid w:val="00911A12"/>
    <w:rsid w:val="00911A63"/>
    <w:rsid w:val="0091367E"/>
    <w:rsid w:val="00913BF8"/>
    <w:rsid w:val="00913F9D"/>
    <w:rsid w:val="009156C5"/>
    <w:rsid w:val="009162EF"/>
    <w:rsid w:val="009162F9"/>
    <w:rsid w:val="00916CCA"/>
    <w:rsid w:val="00916F51"/>
    <w:rsid w:val="00917D91"/>
    <w:rsid w:val="00920BC3"/>
    <w:rsid w:val="009214CE"/>
    <w:rsid w:val="009217B3"/>
    <w:rsid w:val="00921A14"/>
    <w:rsid w:val="009228BB"/>
    <w:rsid w:val="00922F38"/>
    <w:rsid w:val="00923299"/>
    <w:rsid w:val="00924939"/>
    <w:rsid w:val="00924E7A"/>
    <w:rsid w:val="00924EB9"/>
    <w:rsid w:val="009257E6"/>
    <w:rsid w:val="00926FA4"/>
    <w:rsid w:val="00927950"/>
    <w:rsid w:val="00932DE0"/>
    <w:rsid w:val="009333D4"/>
    <w:rsid w:val="0093365E"/>
    <w:rsid w:val="00933C71"/>
    <w:rsid w:val="00934A6D"/>
    <w:rsid w:val="0093528C"/>
    <w:rsid w:val="00935979"/>
    <w:rsid w:val="00936586"/>
    <w:rsid w:val="009367C0"/>
    <w:rsid w:val="009378A0"/>
    <w:rsid w:val="00940C5A"/>
    <w:rsid w:val="0094141E"/>
    <w:rsid w:val="00942214"/>
    <w:rsid w:val="009424E2"/>
    <w:rsid w:val="00942CF7"/>
    <w:rsid w:val="00942FDA"/>
    <w:rsid w:val="00943359"/>
    <w:rsid w:val="00943548"/>
    <w:rsid w:val="009443D1"/>
    <w:rsid w:val="009444F0"/>
    <w:rsid w:val="009460B4"/>
    <w:rsid w:val="009469ED"/>
    <w:rsid w:val="00951633"/>
    <w:rsid w:val="00951804"/>
    <w:rsid w:val="00951CE6"/>
    <w:rsid w:val="009536D9"/>
    <w:rsid w:val="009540F0"/>
    <w:rsid w:val="00954452"/>
    <w:rsid w:val="00954AC7"/>
    <w:rsid w:val="0095536F"/>
    <w:rsid w:val="00955B99"/>
    <w:rsid w:val="0095644C"/>
    <w:rsid w:val="009565BF"/>
    <w:rsid w:val="00956780"/>
    <w:rsid w:val="00956F8B"/>
    <w:rsid w:val="00957504"/>
    <w:rsid w:val="0096001B"/>
    <w:rsid w:val="0096053E"/>
    <w:rsid w:val="00960835"/>
    <w:rsid w:val="00961F0C"/>
    <w:rsid w:val="009622E6"/>
    <w:rsid w:val="0096278D"/>
    <w:rsid w:val="00963351"/>
    <w:rsid w:val="00963975"/>
    <w:rsid w:val="00964331"/>
    <w:rsid w:val="00964894"/>
    <w:rsid w:val="0096496F"/>
    <w:rsid w:val="00964DF5"/>
    <w:rsid w:val="009651EC"/>
    <w:rsid w:val="009659B7"/>
    <w:rsid w:val="00965C3C"/>
    <w:rsid w:val="00966433"/>
    <w:rsid w:val="00966776"/>
    <w:rsid w:val="00967E9E"/>
    <w:rsid w:val="0097066C"/>
    <w:rsid w:val="009708B4"/>
    <w:rsid w:val="009708C5"/>
    <w:rsid w:val="009709CE"/>
    <w:rsid w:val="00971B48"/>
    <w:rsid w:val="009722CF"/>
    <w:rsid w:val="0097233A"/>
    <w:rsid w:val="009725E9"/>
    <w:rsid w:val="009739F9"/>
    <w:rsid w:val="00973BB1"/>
    <w:rsid w:val="0097696C"/>
    <w:rsid w:val="00977035"/>
    <w:rsid w:val="00977855"/>
    <w:rsid w:val="00980372"/>
    <w:rsid w:val="00980F57"/>
    <w:rsid w:val="00981A87"/>
    <w:rsid w:val="00981E9B"/>
    <w:rsid w:val="00982048"/>
    <w:rsid w:val="009821A8"/>
    <w:rsid w:val="00982C76"/>
    <w:rsid w:val="00982E2C"/>
    <w:rsid w:val="00982F9D"/>
    <w:rsid w:val="00983604"/>
    <w:rsid w:val="009837BF"/>
    <w:rsid w:val="00985A6D"/>
    <w:rsid w:val="009877DB"/>
    <w:rsid w:val="00990BF4"/>
    <w:rsid w:val="00990D92"/>
    <w:rsid w:val="009919BD"/>
    <w:rsid w:val="00991ADB"/>
    <w:rsid w:val="00993296"/>
    <w:rsid w:val="009934AA"/>
    <w:rsid w:val="00993597"/>
    <w:rsid w:val="00993C1F"/>
    <w:rsid w:val="00993FF3"/>
    <w:rsid w:val="00994719"/>
    <w:rsid w:val="0099496A"/>
    <w:rsid w:val="00995B74"/>
    <w:rsid w:val="00996874"/>
    <w:rsid w:val="00997128"/>
    <w:rsid w:val="009974A6"/>
    <w:rsid w:val="009A02CF"/>
    <w:rsid w:val="009A20E6"/>
    <w:rsid w:val="009A2711"/>
    <w:rsid w:val="009A293C"/>
    <w:rsid w:val="009A2AB0"/>
    <w:rsid w:val="009A2FD8"/>
    <w:rsid w:val="009A3464"/>
    <w:rsid w:val="009A467E"/>
    <w:rsid w:val="009A49D1"/>
    <w:rsid w:val="009A4F3A"/>
    <w:rsid w:val="009A56E5"/>
    <w:rsid w:val="009A5C88"/>
    <w:rsid w:val="009A6254"/>
    <w:rsid w:val="009A68E3"/>
    <w:rsid w:val="009A6922"/>
    <w:rsid w:val="009A6DFE"/>
    <w:rsid w:val="009A6E48"/>
    <w:rsid w:val="009A6F93"/>
    <w:rsid w:val="009A797D"/>
    <w:rsid w:val="009A7AD3"/>
    <w:rsid w:val="009A7E79"/>
    <w:rsid w:val="009B05C3"/>
    <w:rsid w:val="009B0A3C"/>
    <w:rsid w:val="009B10AC"/>
    <w:rsid w:val="009B11B5"/>
    <w:rsid w:val="009B11C8"/>
    <w:rsid w:val="009B27A8"/>
    <w:rsid w:val="009B28B7"/>
    <w:rsid w:val="009B3580"/>
    <w:rsid w:val="009B398A"/>
    <w:rsid w:val="009B3F3D"/>
    <w:rsid w:val="009B3FA9"/>
    <w:rsid w:val="009B45BA"/>
    <w:rsid w:val="009B543D"/>
    <w:rsid w:val="009B59B1"/>
    <w:rsid w:val="009B5D5E"/>
    <w:rsid w:val="009B6329"/>
    <w:rsid w:val="009B6735"/>
    <w:rsid w:val="009B7CBF"/>
    <w:rsid w:val="009C00E1"/>
    <w:rsid w:val="009C0976"/>
    <w:rsid w:val="009C2089"/>
    <w:rsid w:val="009C2CA2"/>
    <w:rsid w:val="009C4013"/>
    <w:rsid w:val="009C4D41"/>
    <w:rsid w:val="009C54B7"/>
    <w:rsid w:val="009C6D96"/>
    <w:rsid w:val="009C6F09"/>
    <w:rsid w:val="009C7664"/>
    <w:rsid w:val="009C770F"/>
    <w:rsid w:val="009C7712"/>
    <w:rsid w:val="009C7E17"/>
    <w:rsid w:val="009C7F3B"/>
    <w:rsid w:val="009D07EB"/>
    <w:rsid w:val="009D1E59"/>
    <w:rsid w:val="009D30BB"/>
    <w:rsid w:val="009D3519"/>
    <w:rsid w:val="009D4F0F"/>
    <w:rsid w:val="009D53D5"/>
    <w:rsid w:val="009D5AE1"/>
    <w:rsid w:val="009D64E3"/>
    <w:rsid w:val="009D65FC"/>
    <w:rsid w:val="009D6999"/>
    <w:rsid w:val="009D72DB"/>
    <w:rsid w:val="009D7AED"/>
    <w:rsid w:val="009E010D"/>
    <w:rsid w:val="009E1A24"/>
    <w:rsid w:val="009E1C8B"/>
    <w:rsid w:val="009E2287"/>
    <w:rsid w:val="009E23B0"/>
    <w:rsid w:val="009E263D"/>
    <w:rsid w:val="009E3252"/>
    <w:rsid w:val="009E3840"/>
    <w:rsid w:val="009E4210"/>
    <w:rsid w:val="009E45A5"/>
    <w:rsid w:val="009E4B98"/>
    <w:rsid w:val="009E5408"/>
    <w:rsid w:val="009E54C0"/>
    <w:rsid w:val="009E55D8"/>
    <w:rsid w:val="009E5CC5"/>
    <w:rsid w:val="009E66E2"/>
    <w:rsid w:val="009E68E0"/>
    <w:rsid w:val="009E68EF"/>
    <w:rsid w:val="009E6ABA"/>
    <w:rsid w:val="009F0125"/>
    <w:rsid w:val="009F0A3E"/>
    <w:rsid w:val="009F182B"/>
    <w:rsid w:val="009F1A0C"/>
    <w:rsid w:val="009F2432"/>
    <w:rsid w:val="009F2CEC"/>
    <w:rsid w:val="009F2F0E"/>
    <w:rsid w:val="009F332B"/>
    <w:rsid w:val="009F389E"/>
    <w:rsid w:val="009F46D4"/>
    <w:rsid w:val="009F4949"/>
    <w:rsid w:val="009F5337"/>
    <w:rsid w:val="009F5852"/>
    <w:rsid w:val="009F5F54"/>
    <w:rsid w:val="009F6370"/>
    <w:rsid w:val="009F6ECC"/>
    <w:rsid w:val="009F72D0"/>
    <w:rsid w:val="009F7D0B"/>
    <w:rsid w:val="00A00E6B"/>
    <w:rsid w:val="00A01C7D"/>
    <w:rsid w:val="00A023F6"/>
    <w:rsid w:val="00A033BF"/>
    <w:rsid w:val="00A03CB3"/>
    <w:rsid w:val="00A040E1"/>
    <w:rsid w:val="00A046B1"/>
    <w:rsid w:val="00A05331"/>
    <w:rsid w:val="00A05775"/>
    <w:rsid w:val="00A1018B"/>
    <w:rsid w:val="00A110F1"/>
    <w:rsid w:val="00A1123C"/>
    <w:rsid w:val="00A121C8"/>
    <w:rsid w:val="00A1222D"/>
    <w:rsid w:val="00A127D0"/>
    <w:rsid w:val="00A128F2"/>
    <w:rsid w:val="00A12DF1"/>
    <w:rsid w:val="00A12EF2"/>
    <w:rsid w:val="00A13672"/>
    <w:rsid w:val="00A13734"/>
    <w:rsid w:val="00A139D7"/>
    <w:rsid w:val="00A13B76"/>
    <w:rsid w:val="00A14D7C"/>
    <w:rsid w:val="00A16CCB"/>
    <w:rsid w:val="00A16D8A"/>
    <w:rsid w:val="00A16E8C"/>
    <w:rsid w:val="00A20A15"/>
    <w:rsid w:val="00A20E10"/>
    <w:rsid w:val="00A21072"/>
    <w:rsid w:val="00A218DA"/>
    <w:rsid w:val="00A21E37"/>
    <w:rsid w:val="00A220C5"/>
    <w:rsid w:val="00A22157"/>
    <w:rsid w:val="00A22553"/>
    <w:rsid w:val="00A25A19"/>
    <w:rsid w:val="00A25AF4"/>
    <w:rsid w:val="00A26212"/>
    <w:rsid w:val="00A26BA4"/>
    <w:rsid w:val="00A26D07"/>
    <w:rsid w:val="00A27C62"/>
    <w:rsid w:val="00A302D6"/>
    <w:rsid w:val="00A30B75"/>
    <w:rsid w:val="00A31651"/>
    <w:rsid w:val="00A31C79"/>
    <w:rsid w:val="00A33491"/>
    <w:rsid w:val="00A33B00"/>
    <w:rsid w:val="00A34993"/>
    <w:rsid w:val="00A34D0E"/>
    <w:rsid w:val="00A35F4B"/>
    <w:rsid w:val="00A368DA"/>
    <w:rsid w:val="00A374B3"/>
    <w:rsid w:val="00A37682"/>
    <w:rsid w:val="00A37E05"/>
    <w:rsid w:val="00A4078D"/>
    <w:rsid w:val="00A40867"/>
    <w:rsid w:val="00A40C07"/>
    <w:rsid w:val="00A41E65"/>
    <w:rsid w:val="00A4202A"/>
    <w:rsid w:val="00A4480B"/>
    <w:rsid w:val="00A44C5E"/>
    <w:rsid w:val="00A452C2"/>
    <w:rsid w:val="00A45534"/>
    <w:rsid w:val="00A457DA"/>
    <w:rsid w:val="00A45F57"/>
    <w:rsid w:val="00A46F52"/>
    <w:rsid w:val="00A47763"/>
    <w:rsid w:val="00A5048B"/>
    <w:rsid w:val="00A5055C"/>
    <w:rsid w:val="00A50590"/>
    <w:rsid w:val="00A5072F"/>
    <w:rsid w:val="00A53396"/>
    <w:rsid w:val="00A5397A"/>
    <w:rsid w:val="00A53A3B"/>
    <w:rsid w:val="00A57D21"/>
    <w:rsid w:val="00A60131"/>
    <w:rsid w:val="00A61877"/>
    <w:rsid w:val="00A6208B"/>
    <w:rsid w:val="00A628CF"/>
    <w:rsid w:val="00A64043"/>
    <w:rsid w:val="00A663A4"/>
    <w:rsid w:val="00A672F8"/>
    <w:rsid w:val="00A6797C"/>
    <w:rsid w:val="00A67F44"/>
    <w:rsid w:val="00A67FC9"/>
    <w:rsid w:val="00A7036C"/>
    <w:rsid w:val="00A710D4"/>
    <w:rsid w:val="00A712BD"/>
    <w:rsid w:val="00A72192"/>
    <w:rsid w:val="00A7233E"/>
    <w:rsid w:val="00A723C0"/>
    <w:rsid w:val="00A72551"/>
    <w:rsid w:val="00A728FB"/>
    <w:rsid w:val="00A72D18"/>
    <w:rsid w:val="00A732C5"/>
    <w:rsid w:val="00A73820"/>
    <w:rsid w:val="00A7486E"/>
    <w:rsid w:val="00A74BAD"/>
    <w:rsid w:val="00A754E0"/>
    <w:rsid w:val="00A75690"/>
    <w:rsid w:val="00A76B3C"/>
    <w:rsid w:val="00A77F90"/>
    <w:rsid w:val="00A80659"/>
    <w:rsid w:val="00A80859"/>
    <w:rsid w:val="00A82E80"/>
    <w:rsid w:val="00A83A2C"/>
    <w:rsid w:val="00A846A0"/>
    <w:rsid w:val="00A851FF"/>
    <w:rsid w:val="00A860B9"/>
    <w:rsid w:val="00A87757"/>
    <w:rsid w:val="00A87E9E"/>
    <w:rsid w:val="00A90B96"/>
    <w:rsid w:val="00A9120E"/>
    <w:rsid w:val="00A917CB"/>
    <w:rsid w:val="00A91834"/>
    <w:rsid w:val="00A92102"/>
    <w:rsid w:val="00A9243A"/>
    <w:rsid w:val="00A92AF4"/>
    <w:rsid w:val="00A92BA4"/>
    <w:rsid w:val="00A93063"/>
    <w:rsid w:val="00A94FD1"/>
    <w:rsid w:val="00A96744"/>
    <w:rsid w:val="00A9765D"/>
    <w:rsid w:val="00A97DCD"/>
    <w:rsid w:val="00AA1228"/>
    <w:rsid w:val="00AA17CF"/>
    <w:rsid w:val="00AA1F00"/>
    <w:rsid w:val="00AA326B"/>
    <w:rsid w:val="00AA37B7"/>
    <w:rsid w:val="00AA384F"/>
    <w:rsid w:val="00AA38EC"/>
    <w:rsid w:val="00AA432C"/>
    <w:rsid w:val="00AA67C7"/>
    <w:rsid w:val="00AA6B0B"/>
    <w:rsid w:val="00AA775E"/>
    <w:rsid w:val="00AB00B7"/>
    <w:rsid w:val="00AB065D"/>
    <w:rsid w:val="00AB0F23"/>
    <w:rsid w:val="00AB3769"/>
    <w:rsid w:val="00AB379B"/>
    <w:rsid w:val="00AB482B"/>
    <w:rsid w:val="00AB4E47"/>
    <w:rsid w:val="00AB5639"/>
    <w:rsid w:val="00AB5760"/>
    <w:rsid w:val="00AB59F8"/>
    <w:rsid w:val="00AB781A"/>
    <w:rsid w:val="00AB7FF6"/>
    <w:rsid w:val="00AC08CD"/>
    <w:rsid w:val="00AC132D"/>
    <w:rsid w:val="00AC29A8"/>
    <w:rsid w:val="00AC2DEB"/>
    <w:rsid w:val="00AC326E"/>
    <w:rsid w:val="00AC35BA"/>
    <w:rsid w:val="00AC3869"/>
    <w:rsid w:val="00AC4CB1"/>
    <w:rsid w:val="00AC57A0"/>
    <w:rsid w:val="00AC5B96"/>
    <w:rsid w:val="00AC5C36"/>
    <w:rsid w:val="00AC5E7C"/>
    <w:rsid w:val="00AC6485"/>
    <w:rsid w:val="00AC6770"/>
    <w:rsid w:val="00AC694D"/>
    <w:rsid w:val="00AC71C9"/>
    <w:rsid w:val="00AD0BD8"/>
    <w:rsid w:val="00AD0CF8"/>
    <w:rsid w:val="00AD10A1"/>
    <w:rsid w:val="00AD169A"/>
    <w:rsid w:val="00AD231C"/>
    <w:rsid w:val="00AD2717"/>
    <w:rsid w:val="00AD28E1"/>
    <w:rsid w:val="00AD33A2"/>
    <w:rsid w:val="00AD371F"/>
    <w:rsid w:val="00AD3B39"/>
    <w:rsid w:val="00AD3F2A"/>
    <w:rsid w:val="00AD535D"/>
    <w:rsid w:val="00AD6294"/>
    <w:rsid w:val="00AD6434"/>
    <w:rsid w:val="00AD654F"/>
    <w:rsid w:val="00AD6CCE"/>
    <w:rsid w:val="00AD6FE0"/>
    <w:rsid w:val="00AD7734"/>
    <w:rsid w:val="00AD7822"/>
    <w:rsid w:val="00AD7A0B"/>
    <w:rsid w:val="00AE0365"/>
    <w:rsid w:val="00AE066D"/>
    <w:rsid w:val="00AE0B5D"/>
    <w:rsid w:val="00AE0C51"/>
    <w:rsid w:val="00AE13A9"/>
    <w:rsid w:val="00AE1549"/>
    <w:rsid w:val="00AE1867"/>
    <w:rsid w:val="00AE199A"/>
    <w:rsid w:val="00AE207B"/>
    <w:rsid w:val="00AE22E8"/>
    <w:rsid w:val="00AE2B0F"/>
    <w:rsid w:val="00AE2DA6"/>
    <w:rsid w:val="00AE2DF5"/>
    <w:rsid w:val="00AE2E46"/>
    <w:rsid w:val="00AE3852"/>
    <w:rsid w:val="00AE3AFC"/>
    <w:rsid w:val="00AE5159"/>
    <w:rsid w:val="00AE51B1"/>
    <w:rsid w:val="00AE5E25"/>
    <w:rsid w:val="00AE5EE8"/>
    <w:rsid w:val="00AE5FE4"/>
    <w:rsid w:val="00AE75A3"/>
    <w:rsid w:val="00AE7998"/>
    <w:rsid w:val="00AE7ADA"/>
    <w:rsid w:val="00AE7F36"/>
    <w:rsid w:val="00AF043A"/>
    <w:rsid w:val="00AF0892"/>
    <w:rsid w:val="00AF1552"/>
    <w:rsid w:val="00AF17A5"/>
    <w:rsid w:val="00AF21FD"/>
    <w:rsid w:val="00AF24C8"/>
    <w:rsid w:val="00AF4470"/>
    <w:rsid w:val="00AF4B33"/>
    <w:rsid w:val="00AF4FA7"/>
    <w:rsid w:val="00AF5139"/>
    <w:rsid w:val="00AF5ADB"/>
    <w:rsid w:val="00AF5CC2"/>
    <w:rsid w:val="00AF6A4A"/>
    <w:rsid w:val="00AF7B27"/>
    <w:rsid w:val="00AF7C1D"/>
    <w:rsid w:val="00B01A4F"/>
    <w:rsid w:val="00B02184"/>
    <w:rsid w:val="00B02F6C"/>
    <w:rsid w:val="00B02FE2"/>
    <w:rsid w:val="00B03084"/>
    <w:rsid w:val="00B03E36"/>
    <w:rsid w:val="00B05FC1"/>
    <w:rsid w:val="00B064D2"/>
    <w:rsid w:val="00B068CD"/>
    <w:rsid w:val="00B073AA"/>
    <w:rsid w:val="00B07563"/>
    <w:rsid w:val="00B104F3"/>
    <w:rsid w:val="00B10973"/>
    <w:rsid w:val="00B10F0D"/>
    <w:rsid w:val="00B1331D"/>
    <w:rsid w:val="00B1431E"/>
    <w:rsid w:val="00B151C5"/>
    <w:rsid w:val="00B1599B"/>
    <w:rsid w:val="00B16566"/>
    <w:rsid w:val="00B16DCE"/>
    <w:rsid w:val="00B20D5F"/>
    <w:rsid w:val="00B21046"/>
    <w:rsid w:val="00B22C92"/>
    <w:rsid w:val="00B22D46"/>
    <w:rsid w:val="00B24032"/>
    <w:rsid w:val="00B24598"/>
    <w:rsid w:val="00B24CD2"/>
    <w:rsid w:val="00B25C67"/>
    <w:rsid w:val="00B266A5"/>
    <w:rsid w:val="00B278D7"/>
    <w:rsid w:val="00B30193"/>
    <w:rsid w:val="00B301BD"/>
    <w:rsid w:val="00B3071B"/>
    <w:rsid w:val="00B30C07"/>
    <w:rsid w:val="00B3102F"/>
    <w:rsid w:val="00B31C6D"/>
    <w:rsid w:val="00B32B81"/>
    <w:rsid w:val="00B32C3A"/>
    <w:rsid w:val="00B33A50"/>
    <w:rsid w:val="00B34C4F"/>
    <w:rsid w:val="00B34E34"/>
    <w:rsid w:val="00B35B48"/>
    <w:rsid w:val="00B35C2E"/>
    <w:rsid w:val="00B364BD"/>
    <w:rsid w:val="00B4167B"/>
    <w:rsid w:val="00B41C96"/>
    <w:rsid w:val="00B41CA4"/>
    <w:rsid w:val="00B41D33"/>
    <w:rsid w:val="00B41E2A"/>
    <w:rsid w:val="00B428F0"/>
    <w:rsid w:val="00B42C5D"/>
    <w:rsid w:val="00B42E80"/>
    <w:rsid w:val="00B42FE4"/>
    <w:rsid w:val="00B43584"/>
    <w:rsid w:val="00B4367C"/>
    <w:rsid w:val="00B438CC"/>
    <w:rsid w:val="00B43D71"/>
    <w:rsid w:val="00B44064"/>
    <w:rsid w:val="00B46311"/>
    <w:rsid w:val="00B4639A"/>
    <w:rsid w:val="00B4660E"/>
    <w:rsid w:val="00B4680D"/>
    <w:rsid w:val="00B50005"/>
    <w:rsid w:val="00B50989"/>
    <w:rsid w:val="00B51644"/>
    <w:rsid w:val="00B516D2"/>
    <w:rsid w:val="00B52121"/>
    <w:rsid w:val="00B52658"/>
    <w:rsid w:val="00B5314F"/>
    <w:rsid w:val="00B533F1"/>
    <w:rsid w:val="00B53452"/>
    <w:rsid w:val="00B535AD"/>
    <w:rsid w:val="00B53C56"/>
    <w:rsid w:val="00B54DA0"/>
    <w:rsid w:val="00B55137"/>
    <w:rsid w:val="00B5544B"/>
    <w:rsid w:val="00B55452"/>
    <w:rsid w:val="00B55542"/>
    <w:rsid w:val="00B55F81"/>
    <w:rsid w:val="00B561B5"/>
    <w:rsid w:val="00B5667B"/>
    <w:rsid w:val="00B57D60"/>
    <w:rsid w:val="00B61F83"/>
    <w:rsid w:val="00B626CE"/>
    <w:rsid w:val="00B62A8F"/>
    <w:rsid w:val="00B6338E"/>
    <w:rsid w:val="00B636FA"/>
    <w:rsid w:val="00B64012"/>
    <w:rsid w:val="00B64273"/>
    <w:rsid w:val="00B6434E"/>
    <w:rsid w:val="00B6461F"/>
    <w:rsid w:val="00B65325"/>
    <w:rsid w:val="00B65556"/>
    <w:rsid w:val="00B66756"/>
    <w:rsid w:val="00B66D9D"/>
    <w:rsid w:val="00B671E6"/>
    <w:rsid w:val="00B677AA"/>
    <w:rsid w:val="00B71019"/>
    <w:rsid w:val="00B715C5"/>
    <w:rsid w:val="00B71690"/>
    <w:rsid w:val="00B71B4B"/>
    <w:rsid w:val="00B724FD"/>
    <w:rsid w:val="00B745D1"/>
    <w:rsid w:val="00B74886"/>
    <w:rsid w:val="00B74E94"/>
    <w:rsid w:val="00B7562A"/>
    <w:rsid w:val="00B75CA7"/>
    <w:rsid w:val="00B76C65"/>
    <w:rsid w:val="00B77021"/>
    <w:rsid w:val="00B77CFF"/>
    <w:rsid w:val="00B80033"/>
    <w:rsid w:val="00B80248"/>
    <w:rsid w:val="00B80545"/>
    <w:rsid w:val="00B810D7"/>
    <w:rsid w:val="00B8137B"/>
    <w:rsid w:val="00B81E3C"/>
    <w:rsid w:val="00B8297C"/>
    <w:rsid w:val="00B832A5"/>
    <w:rsid w:val="00B83CE2"/>
    <w:rsid w:val="00B842BB"/>
    <w:rsid w:val="00B8442A"/>
    <w:rsid w:val="00B84653"/>
    <w:rsid w:val="00B84BEE"/>
    <w:rsid w:val="00B852BA"/>
    <w:rsid w:val="00B85DE5"/>
    <w:rsid w:val="00B8617D"/>
    <w:rsid w:val="00B86B16"/>
    <w:rsid w:val="00B870D7"/>
    <w:rsid w:val="00B90936"/>
    <w:rsid w:val="00B91AA9"/>
    <w:rsid w:val="00B92557"/>
    <w:rsid w:val="00B933CF"/>
    <w:rsid w:val="00B942DB"/>
    <w:rsid w:val="00B9498F"/>
    <w:rsid w:val="00B94ABC"/>
    <w:rsid w:val="00B969AB"/>
    <w:rsid w:val="00B96E21"/>
    <w:rsid w:val="00B96F94"/>
    <w:rsid w:val="00B9796A"/>
    <w:rsid w:val="00B97B31"/>
    <w:rsid w:val="00BA2236"/>
    <w:rsid w:val="00BA232F"/>
    <w:rsid w:val="00BA2BB9"/>
    <w:rsid w:val="00BA3EE0"/>
    <w:rsid w:val="00BA5383"/>
    <w:rsid w:val="00BA57AA"/>
    <w:rsid w:val="00BA63EF"/>
    <w:rsid w:val="00BA74D7"/>
    <w:rsid w:val="00BB01C0"/>
    <w:rsid w:val="00BB184A"/>
    <w:rsid w:val="00BB1E4E"/>
    <w:rsid w:val="00BB21B2"/>
    <w:rsid w:val="00BB2ABF"/>
    <w:rsid w:val="00BB2BBA"/>
    <w:rsid w:val="00BB2BEF"/>
    <w:rsid w:val="00BB33D7"/>
    <w:rsid w:val="00BB43B1"/>
    <w:rsid w:val="00BB45DC"/>
    <w:rsid w:val="00BB4DCE"/>
    <w:rsid w:val="00BB4FCE"/>
    <w:rsid w:val="00BB5972"/>
    <w:rsid w:val="00BB5B2F"/>
    <w:rsid w:val="00BB5EF1"/>
    <w:rsid w:val="00BB5F82"/>
    <w:rsid w:val="00BB6059"/>
    <w:rsid w:val="00BB685C"/>
    <w:rsid w:val="00BB6BB0"/>
    <w:rsid w:val="00BB7072"/>
    <w:rsid w:val="00BB7525"/>
    <w:rsid w:val="00BB7543"/>
    <w:rsid w:val="00BC0BAD"/>
    <w:rsid w:val="00BC376D"/>
    <w:rsid w:val="00BC524E"/>
    <w:rsid w:val="00BC59EA"/>
    <w:rsid w:val="00BC5F27"/>
    <w:rsid w:val="00BC6092"/>
    <w:rsid w:val="00BC687E"/>
    <w:rsid w:val="00BC6B69"/>
    <w:rsid w:val="00BD069C"/>
    <w:rsid w:val="00BD0BCD"/>
    <w:rsid w:val="00BD21B9"/>
    <w:rsid w:val="00BD353A"/>
    <w:rsid w:val="00BD4BC3"/>
    <w:rsid w:val="00BD4DFF"/>
    <w:rsid w:val="00BD52B6"/>
    <w:rsid w:val="00BD583C"/>
    <w:rsid w:val="00BD5846"/>
    <w:rsid w:val="00BD5958"/>
    <w:rsid w:val="00BD620C"/>
    <w:rsid w:val="00BD73BB"/>
    <w:rsid w:val="00BD7DF5"/>
    <w:rsid w:val="00BD7F3D"/>
    <w:rsid w:val="00BE0DD8"/>
    <w:rsid w:val="00BE1D24"/>
    <w:rsid w:val="00BE2214"/>
    <w:rsid w:val="00BE30EB"/>
    <w:rsid w:val="00BE37C5"/>
    <w:rsid w:val="00BE4276"/>
    <w:rsid w:val="00BE5370"/>
    <w:rsid w:val="00BE5597"/>
    <w:rsid w:val="00BE55AF"/>
    <w:rsid w:val="00BE5BCB"/>
    <w:rsid w:val="00BE735C"/>
    <w:rsid w:val="00BE7C36"/>
    <w:rsid w:val="00BF01BE"/>
    <w:rsid w:val="00BF07D8"/>
    <w:rsid w:val="00BF0C79"/>
    <w:rsid w:val="00BF0F64"/>
    <w:rsid w:val="00BF0F70"/>
    <w:rsid w:val="00BF2B58"/>
    <w:rsid w:val="00BF3046"/>
    <w:rsid w:val="00BF3D4E"/>
    <w:rsid w:val="00BF42BC"/>
    <w:rsid w:val="00BF43D4"/>
    <w:rsid w:val="00BF46AA"/>
    <w:rsid w:val="00BF4872"/>
    <w:rsid w:val="00BF5AA0"/>
    <w:rsid w:val="00BF6893"/>
    <w:rsid w:val="00C01F29"/>
    <w:rsid w:val="00C020A5"/>
    <w:rsid w:val="00C0234F"/>
    <w:rsid w:val="00C02469"/>
    <w:rsid w:val="00C02E00"/>
    <w:rsid w:val="00C03064"/>
    <w:rsid w:val="00C03188"/>
    <w:rsid w:val="00C043D1"/>
    <w:rsid w:val="00C04FE8"/>
    <w:rsid w:val="00C0616F"/>
    <w:rsid w:val="00C06204"/>
    <w:rsid w:val="00C063B2"/>
    <w:rsid w:val="00C066B7"/>
    <w:rsid w:val="00C071B9"/>
    <w:rsid w:val="00C1015B"/>
    <w:rsid w:val="00C10795"/>
    <w:rsid w:val="00C11120"/>
    <w:rsid w:val="00C11231"/>
    <w:rsid w:val="00C11CA1"/>
    <w:rsid w:val="00C1230D"/>
    <w:rsid w:val="00C123FC"/>
    <w:rsid w:val="00C12B3C"/>
    <w:rsid w:val="00C12C0C"/>
    <w:rsid w:val="00C15307"/>
    <w:rsid w:val="00C1580C"/>
    <w:rsid w:val="00C15D21"/>
    <w:rsid w:val="00C1621A"/>
    <w:rsid w:val="00C176CB"/>
    <w:rsid w:val="00C21016"/>
    <w:rsid w:val="00C21B13"/>
    <w:rsid w:val="00C21F2D"/>
    <w:rsid w:val="00C22AA9"/>
    <w:rsid w:val="00C24678"/>
    <w:rsid w:val="00C249DC"/>
    <w:rsid w:val="00C25329"/>
    <w:rsid w:val="00C255F6"/>
    <w:rsid w:val="00C25CC2"/>
    <w:rsid w:val="00C25F09"/>
    <w:rsid w:val="00C261F1"/>
    <w:rsid w:val="00C273DC"/>
    <w:rsid w:val="00C302E9"/>
    <w:rsid w:val="00C30756"/>
    <w:rsid w:val="00C30DF8"/>
    <w:rsid w:val="00C312E8"/>
    <w:rsid w:val="00C3173E"/>
    <w:rsid w:val="00C33308"/>
    <w:rsid w:val="00C33E39"/>
    <w:rsid w:val="00C34096"/>
    <w:rsid w:val="00C34C9F"/>
    <w:rsid w:val="00C3559A"/>
    <w:rsid w:val="00C36E4B"/>
    <w:rsid w:val="00C41830"/>
    <w:rsid w:val="00C420D0"/>
    <w:rsid w:val="00C423E1"/>
    <w:rsid w:val="00C42C81"/>
    <w:rsid w:val="00C42DD7"/>
    <w:rsid w:val="00C43113"/>
    <w:rsid w:val="00C43590"/>
    <w:rsid w:val="00C43ADB"/>
    <w:rsid w:val="00C45B6E"/>
    <w:rsid w:val="00C46091"/>
    <w:rsid w:val="00C46872"/>
    <w:rsid w:val="00C504B9"/>
    <w:rsid w:val="00C50985"/>
    <w:rsid w:val="00C509AF"/>
    <w:rsid w:val="00C50FDB"/>
    <w:rsid w:val="00C5102B"/>
    <w:rsid w:val="00C532FC"/>
    <w:rsid w:val="00C53A36"/>
    <w:rsid w:val="00C545F2"/>
    <w:rsid w:val="00C547AC"/>
    <w:rsid w:val="00C554E6"/>
    <w:rsid w:val="00C5559B"/>
    <w:rsid w:val="00C5563A"/>
    <w:rsid w:val="00C55D0E"/>
    <w:rsid w:val="00C55D6E"/>
    <w:rsid w:val="00C55FB4"/>
    <w:rsid w:val="00C565A0"/>
    <w:rsid w:val="00C57AFB"/>
    <w:rsid w:val="00C6010B"/>
    <w:rsid w:val="00C603E2"/>
    <w:rsid w:val="00C60651"/>
    <w:rsid w:val="00C60E46"/>
    <w:rsid w:val="00C6153C"/>
    <w:rsid w:val="00C6233C"/>
    <w:rsid w:val="00C63AB2"/>
    <w:rsid w:val="00C64304"/>
    <w:rsid w:val="00C6512F"/>
    <w:rsid w:val="00C653BF"/>
    <w:rsid w:val="00C65843"/>
    <w:rsid w:val="00C65951"/>
    <w:rsid w:val="00C66737"/>
    <w:rsid w:val="00C71EAB"/>
    <w:rsid w:val="00C723C2"/>
    <w:rsid w:val="00C72425"/>
    <w:rsid w:val="00C72FEC"/>
    <w:rsid w:val="00C73F89"/>
    <w:rsid w:val="00C74B58"/>
    <w:rsid w:val="00C753C6"/>
    <w:rsid w:val="00C76101"/>
    <w:rsid w:val="00C7642D"/>
    <w:rsid w:val="00C77097"/>
    <w:rsid w:val="00C77D94"/>
    <w:rsid w:val="00C77DC4"/>
    <w:rsid w:val="00C807EC"/>
    <w:rsid w:val="00C8088C"/>
    <w:rsid w:val="00C80B7C"/>
    <w:rsid w:val="00C81161"/>
    <w:rsid w:val="00C81632"/>
    <w:rsid w:val="00C816E1"/>
    <w:rsid w:val="00C829BA"/>
    <w:rsid w:val="00C83F5F"/>
    <w:rsid w:val="00C84843"/>
    <w:rsid w:val="00C84FC4"/>
    <w:rsid w:val="00C85020"/>
    <w:rsid w:val="00C856DE"/>
    <w:rsid w:val="00C86527"/>
    <w:rsid w:val="00C86CB2"/>
    <w:rsid w:val="00C86FBE"/>
    <w:rsid w:val="00C9017F"/>
    <w:rsid w:val="00C9076C"/>
    <w:rsid w:val="00C90B25"/>
    <w:rsid w:val="00C91383"/>
    <w:rsid w:val="00C921B9"/>
    <w:rsid w:val="00C925DD"/>
    <w:rsid w:val="00C933BB"/>
    <w:rsid w:val="00C9347B"/>
    <w:rsid w:val="00C94011"/>
    <w:rsid w:val="00C9419B"/>
    <w:rsid w:val="00C942D3"/>
    <w:rsid w:val="00C953B5"/>
    <w:rsid w:val="00C9574F"/>
    <w:rsid w:val="00C96532"/>
    <w:rsid w:val="00CA04E2"/>
    <w:rsid w:val="00CA0A57"/>
    <w:rsid w:val="00CA1AD3"/>
    <w:rsid w:val="00CA2F17"/>
    <w:rsid w:val="00CA49A8"/>
    <w:rsid w:val="00CA4A01"/>
    <w:rsid w:val="00CA565E"/>
    <w:rsid w:val="00CA6250"/>
    <w:rsid w:val="00CA6484"/>
    <w:rsid w:val="00CA6743"/>
    <w:rsid w:val="00CA695A"/>
    <w:rsid w:val="00CA706E"/>
    <w:rsid w:val="00CA7A28"/>
    <w:rsid w:val="00CB0D24"/>
    <w:rsid w:val="00CB170E"/>
    <w:rsid w:val="00CB20EF"/>
    <w:rsid w:val="00CB30E9"/>
    <w:rsid w:val="00CB3E3F"/>
    <w:rsid w:val="00CB419D"/>
    <w:rsid w:val="00CB4405"/>
    <w:rsid w:val="00CB44D2"/>
    <w:rsid w:val="00CB5430"/>
    <w:rsid w:val="00CB5568"/>
    <w:rsid w:val="00CB5DA8"/>
    <w:rsid w:val="00CB6678"/>
    <w:rsid w:val="00CB6AB0"/>
    <w:rsid w:val="00CB6AC0"/>
    <w:rsid w:val="00CB71B0"/>
    <w:rsid w:val="00CB7934"/>
    <w:rsid w:val="00CB7DAD"/>
    <w:rsid w:val="00CC0257"/>
    <w:rsid w:val="00CC10AC"/>
    <w:rsid w:val="00CC113E"/>
    <w:rsid w:val="00CC2135"/>
    <w:rsid w:val="00CC22BC"/>
    <w:rsid w:val="00CC3620"/>
    <w:rsid w:val="00CC450C"/>
    <w:rsid w:val="00CC4901"/>
    <w:rsid w:val="00CC7277"/>
    <w:rsid w:val="00CC7DB3"/>
    <w:rsid w:val="00CD09CE"/>
    <w:rsid w:val="00CD1AA1"/>
    <w:rsid w:val="00CD1C0A"/>
    <w:rsid w:val="00CD1D16"/>
    <w:rsid w:val="00CD1E5A"/>
    <w:rsid w:val="00CD2318"/>
    <w:rsid w:val="00CD4020"/>
    <w:rsid w:val="00CD45D7"/>
    <w:rsid w:val="00CD61C3"/>
    <w:rsid w:val="00CE0228"/>
    <w:rsid w:val="00CE0405"/>
    <w:rsid w:val="00CE1625"/>
    <w:rsid w:val="00CE1917"/>
    <w:rsid w:val="00CE1979"/>
    <w:rsid w:val="00CE1B92"/>
    <w:rsid w:val="00CE2043"/>
    <w:rsid w:val="00CE2A7C"/>
    <w:rsid w:val="00CE3DD3"/>
    <w:rsid w:val="00CE70E3"/>
    <w:rsid w:val="00CE7376"/>
    <w:rsid w:val="00CE77AA"/>
    <w:rsid w:val="00CE78C1"/>
    <w:rsid w:val="00CE7B33"/>
    <w:rsid w:val="00CF026B"/>
    <w:rsid w:val="00CF06C3"/>
    <w:rsid w:val="00CF131D"/>
    <w:rsid w:val="00CF31C5"/>
    <w:rsid w:val="00CF446F"/>
    <w:rsid w:val="00CF4F9A"/>
    <w:rsid w:val="00CF51E6"/>
    <w:rsid w:val="00CF6102"/>
    <w:rsid w:val="00CF65CA"/>
    <w:rsid w:val="00CF66FB"/>
    <w:rsid w:val="00D00B8E"/>
    <w:rsid w:val="00D0122D"/>
    <w:rsid w:val="00D01E8A"/>
    <w:rsid w:val="00D020BC"/>
    <w:rsid w:val="00D02384"/>
    <w:rsid w:val="00D02589"/>
    <w:rsid w:val="00D02C13"/>
    <w:rsid w:val="00D0334F"/>
    <w:rsid w:val="00D03887"/>
    <w:rsid w:val="00D03F2D"/>
    <w:rsid w:val="00D0425A"/>
    <w:rsid w:val="00D04AFD"/>
    <w:rsid w:val="00D057DB"/>
    <w:rsid w:val="00D10325"/>
    <w:rsid w:val="00D1083A"/>
    <w:rsid w:val="00D10E80"/>
    <w:rsid w:val="00D11147"/>
    <w:rsid w:val="00D12077"/>
    <w:rsid w:val="00D12D71"/>
    <w:rsid w:val="00D136C9"/>
    <w:rsid w:val="00D143E3"/>
    <w:rsid w:val="00D146AC"/>
    <w:rsid w:val="00D166CF"/>
    <w:rsid w:val="00D21C11"/>
    <w:rsid w:val="00D221A2"/>
    <w:rsid w:val="00D222CA"/>
    <w:rsid w:val="00D226E6"/>
    <w:rsid w:val="00D22A2E"/>
    <w:rsid w:val="00D22FD9"/>
    <w:rsid w:val="00D23103"/>
    <w:rsid w:val="00D235E5"/>
    <w:rsid w:val="00D23DAB"/>
    <w:rsid w:val="00D247FB"/>
    <w:rsid w:val="00D26975"/>
    <w:rsid w:val="00D26D50"/>
    <w:rsid w:val="00D26DF8"/>
    <w:rsid w:val="00D278A3"/>
    <w:rsid w:val="00D3270E"/>
    <w:rsid w:val="00D32BC9"/>
    <w:rsid w:val="00D33B32"/>
    <w:rsid w:val="00D33EFE"/>
    <w:rsid w:val="00D33F58"/>
    <w:rsid w:val="00D3479C"/>
    <w:rsid w:val="00D3496C"/>
    <w:rsid w:val="00D34B02"/>
    <w:rsid w:val="00D35C0C"/>
    <w:rsid w:val="00D36336"/>
    <w:rsid w:val="00D36DA7"/>
    <w:rsid w:val="00D373CB"/>
    <w:rsid w:val="00D403F8"/>
    <w:rsid w:val="00D405FF"/>
    <w:rsid w:val="00D408E9"/>
    <w:rsid w:val="00D40FE4"/>
    <w:rsid w:val="00D41012"/>
    <w:rsid w:val="00D41E94"/>
    <w:rsid w:val="00D42634"/>
    <w:rsid w:val="00D426C1"/>
    <w:rsid w:val="00D42B97"/>
    <w:rsid w:val="00D42C44"/>
    <w:rsid w:val="00D42E56"/>
    <w:rsid w:val="00D43F7E"/>
    <w:rsid w:val="00D44156"/>
    <w:rsid w:val="00D47BCC"/>
    <w:rsid w:val="00D47EAD"/>
    <w:rsid w:val="00D50CAA"/>
    <w:rsid w:val="00D5249F"/>
    <w:rsid w:val="00D52593"/>
    <w:rsid w:val="00D52B81"/>
    <w:rsid w:val="00D52E18"/>
    <w:rsid w:val="00D52E6F"/>
    <w:rsid w:val="00D533E6"/>
    <w:rsid w:val="00D551C5"/>
    <w:rsid w:val="00D5605C"/>
    <w:rsid w:val="00D56AE7"/>
    <w:rsid w:val="00D56B7A"/>
    <w:rsid w:val="00D60327"/>
    <w:rsid w:val="00D60AAC"/>
    <w:rsid w:val="00D60F9F"/>
    <w:rsid w:val="00D6185F"/>
    <w:rsid w:val="00D61AD9"/>
    <w:rsid w:val="00D62466"/>
    <w:rsid w:val="00D63008"/>
    <w:rsid w:val="00D63B9E"/>
    <w:rsid w:val="00D63D6D"/>
    <w:rsid w:val="00D643A2"/>
    <w:rsid w:val="00D64B8A"/>
    <w:rsid w:val="00D64E1B"/>
    <w:rsid w:val="00D65558"/>
    <w:rsid w:val="00D65959"/>
    <w:rsid w:val="00D660E5"/>
    <w:rsid w:val="00D67D07"/>
    <w:rsid w:val="00D703A6"/>
    <w:rsid w:val="00D707DE"/>
    <w:rsid w:val="00D70813"/>
    <w:rsid w:val="00D70DE2"/>
    <w:rsid w:val="00D71543"/>
    <w:rsid w:val="00D7261F"/>
    <w:rsid w:val="00D72A03"/>
    <w:rsid w:val="00D72E8F"/>
    <w:rsid w:val="00D757DB"/>
    <w:rsid w:val="00D766F8"/>
    <w:rsid w:val="00D7676E"/>
    <w:rsid w:val="00D77D45"/>
    <w:rsid w:val="00D809CF"/>
    <w:rsid w:val="00D80E74"/>
    <w:rsid w:val="00D81ABA"/>
    <w:rsid w:val="00D81E42"/>
    <w:rsid w:val="00D82360"/>
    <w:rsid w:val="00D82E23"/>
    <w:rsid w:val="00D8332C"/>
    <w:rsid w:val="00D83521"/>
    <w:rsid w:val="00D837F8"/>
    <w:rsid w:val="00D847E8"/>
    <w:rsid w:val="00D85099"/>
    <w:rsid w:val="00D85340"/>
    <w:rsid w:val="00D8593E"/>
    <w:rsid w:val="00D86DE3"/>
    <w:rsid w:val="00D870D4"/>
    <w:rsid w:val="00D87224"/>
    <w:rsid w:val="00D9208A"/>
    <w:rsid w:val="00D9211C"/>
    <w:rsid w:val="00D948A3"/>
    <w:rsid w:val="00D948D2"/>
    <w:rsid w:val="00D94D13"/>
    <w:rsid w:val="00D95340"/>
    <w:rsid w:val="00D95705"/>
    <w:rsid w:val="00D95790"/>
    <w:rsid w:val="00D95B34"/>
    <w:rsid w:val="00D961B0"/>
    <w:rsid w:val="00D97B13"/>
    <w:rsid w:val="00DA041A"/>
    <w:rsid w:val="00DA0A20"/>
    <w:rsid w:val="00DA1514"/>
    <w:rsid w:val="00DA25CD"/>
    <w:rsid w:val="00DA2C6B"/>
    <w:rsid w:val="00DA322E"/>
    <w:rsid w:val="00DA4051"/>
    <w:rsid w:val="00DA48D3"/>
    <w:rsid w:val="00DA4F1B"/>
    <w:rsid w:val="00DA4FCA"/>
    <w:rsid w:val="00DA5083"/>
    <w:rsid w:val="00DA5BEF"/>
    <w:rsid w:val="00DA614B"/>
    <w:rsid w:val="00DA6A17"/>
    <w:rsid w:val="00DA7624"/>
    <w:rsid w:val="00DA7943"/>
    <w:rsid w:val="00DB0B64"/>
    <w:rsid w:val="00DB123F"/>
    <w:rsid w:val="00DB38C9"/>
    <w:rsid w:val="00DB4AAA"/>
    <w:rsid w:val="00DB4C9B"/>
    <w:rsid w:val="00DB50A7"/>
    <w:rsid w:val="00DB51EA"/>
    <w:rsid w:val="00DB5D5D"/>
    <w:rsid w:val="00DB6DEC"/>
    <w:rsid w:val="00DB729A"/>
    <w:rsid w:val="00DB746E"/>
    <w:rsid w:val="00DB7DEB"/>
    <w:rsid w:val="00DC0AA4"/>
    <w:rsid w:val="00DC11B3"/>
    <w:rsid w:val="00DC1642"/>
    <w:rsid w:val="00DC1D46"/>
    <w:rsid w:val="00DC266E"/>
    <w:rsid w:val="00DC319D"/>
    <w:rsid w:val="00DC4D53"/>
    <w:rsid w:val="00DC541D"/>
    <w:rsid w:val="00DC5EE9"/>
    <w:rsid w:val="00DC6B53"/>
    <w:rsid w:val="00DC70F3"/>
    <w:rsid w:val="00DC7670"/>
    <w:rsid w:val="00DC7B05"/>
    <w:rsid w:val="00DC7B30"/>
    <w:rsid w:val="00DD01E6"/>
    <w:rsid w:val="00DD1468"/>
    <w:rsid w:val="00DD3DC9"/>
    <w:rsid w:val="00DD3EA8"/>
    <w:rsid w:val="00DD3FC0"/>
    <w:rsid w:val="00DD431A"/>
    <w:rsid w:val="00DD472C"/>
    <w:rsid w:val="00DD4BD6"/>
    <w:rsid w:val="00DD5F7A"/>
    <w:rsid w:val="00DD6C75"/>
    <w:rsid w:val="00DD6F05"/>
    <w:rsid w:val="00DE0BF5"/>
    <w:rsid w:val="00DE11D3"/>
    <w:rsid w:val="00DE2D7E"/>
    <w:rsid w:val="00DE39E0"/>
    <w:rsid w:val="00DE3FEC"/>
    <w:rsid w:val="00DE4788"/>
    <w:rsid w:val="00DE494C"/>
    <w:rsid w:val="00DE4B1D"/>
    <w:rsid w:val="00DE5994"/>
    <w:rsid w:val="00DE5CAA"/>
    <w:rsid w:val="00DE6AEF"/>
    <w:rsid w:val="00DE78AF"/>
    <w:rsid w:val="00DE79F8"/>
    <w:rsid w:val="00DE7F47"/>
    <w:rsid w:val="00DF0B0E"/>
    <w:rsid w:val="00DF1601"/>
    <w:rsid w:val="00DF1ACD"/>
    <w:rsid w:val="00DF1DC4"/>
    <w:rsid w:val="00DF1E7B"/>
    <w:rsid w:val="00DF33C2"/>
    <w:rsid w:val="00DF43A5"/>
    <w:rsid w:val="00DF48E7"/>
    <w:rsid w:val="00DF4FD1"/>
    <w:rsid w:val="00DF60E3"/>
    <w:rsid w:val="00DF6375"/>
    <w:rsid w:val="00DF689D"/>
    <w:rsid w:val="00DF792B"/>
    <w:rsid w:val="00E0031B"/>
    <w:rsid w:val="00E009FC"/>
    <w:rsid w:val="00E00F6C"/>
    <w:rsid w:val="00E013E7"/>
    <w:rsid w:val="00E01492"/>
    <w:rsid w:val="00E018A2"/>
    <w:rsid w:val="00E02219"/>
    <w:rsid w:val="00E025CE"/>
    <w:rsid w:val="00E02CD6"/>
    <w:rsid w:val="00E0322A"/>
    <w:rsid w:val="00E044E8"/>
    <w:rsid w:val="00E048E4"/>
    <w:rsid w:val="00E0525D"/>
    <w:rsid w:val="00E06600"/>
    <w:rsid w:val="00E068C1"/>
    <w:rsid w:val="00E07526"/>
    <w:rsid w:val="00E07C34"/>
    <w:rsid w:val="00E10CF2"/>
    <w:rsid w:val="00E10F7A"/>
    <w:rsid w:val="00E11231"/>
    <w:rsid w:val="00E1123A"/>
    <w:rsid w:val="00E1166E"/>
    <w:rsid w:val="00E11F67"/>
    <w:rsid w:val="00E1282E"/>
    <w:rsid w:val="00E12858"/>
    <w:rsid w:val="00E12A54"/>
    <w:rsid w:val="00E12AF0"/>
    <w:rsid w:val="00E12C6E"/>
    <w:rsid w:val="00E12E80"/>
    <w:rsid w:val="00E1383B"/>
    <w:rsid w:val="00E1390C"/>
    <w:rsid w:val="00E15078"/>
    <w:rsid w:val="00E15123"/>
    <w:rsid w:val="00E15ABE"/>
    <w:rsid w:val="00E1685D"/>
    <w:rsid w:val="00E170FB"/>
    <w:rsid w:val="00E175F7"/>
    <w:rsid w:val="00E2119D"/>
    <w:rsid w:val="00E21902"/>
    <w:rsid w:val="00E2212F"/>
    <w:rsid w:val="00E221C3"/>
    <w:rsid w:val="00E22F24"/>
    <w:rsid w:val="00E23690"/>
    <w:rsid w:val="00E23DA0"/>
    <w:rsid w:val="00E24434"/>
    <w:rsid w:val="00E24585"/>
    <w:rsid w:val="00E25196"/>
    <w:rsid w:val="00E25E1F"/>
    <w:rsid w:val="00E260D0"/>
    <w:rsid w:val="00E261D4"/>
    <w:rsid w:val="00E263D6"/>
    <w:rsid w:val="00E263EE"/>
    <w:rsid w:val="00E27206"/>
    <w:rsid w:val="00E27B22"/>
    <w:rsid w:val="00E27EDB"/>
    <w:rsid w:val="00E30526"/>
    <w:rsid w:val="00E30585"/>
    <w:rsid w:val="00E313B4"/>
    <w:rsid w:val="00E3185C"/>
    <w:rsid w:val="00E31B72"/>
    <w:rsid w:val="00E323F1"/>
    <w:rsid w:val="00E32F52"/>
    <w:rsid w:val="00E335D1"/>
    <w:rsid w:val="00E33745"/>
    <w:rsid w:val="00E337C2"/>
    <w:rsid w:val="00E33E85"/>
    <w:rsid w:val="00E34C30"/>
    <w:rsid w:val="00E3690F"/>
    <w:rsid w:val="00E37786"/>
    <w:rsid w:val="00E37CF0"/>
    <w:rsid w:val="00E40A56"/>
    <w:rsid w:val="00E410A8"/>
    <w:rsid w:val="00E425AB"/>
    <w:rsid w:val="00E43E1A"/>
    <w:rsid w:val="00E444E4"/>
    <w:rsid w:val="00E46276"/>
    <w:rsid w:val="00E463FB"/>
    <w:rsid w:val="00E46CC6"/>
    <w:rsid w:val="00E47E38"/>
    <w:rsid w:val="00E50890"/>
    <w:rsid w:val="00E50A32"/>
    <w:rsid w:val="00E51CF2"/>
    <w:rsid w:val="00E52634"/>
    <w:rsid w:val="00E52664"/>
    <w:rsid w:val="00E5323B"/>
    <w:rsid w:val="00E535F7"/>
    <w:rsid w:val="00E54592"/>
    <w:rsid w:val="00E54644"/>
    <w:rsid w:val="00E546B7"/>
    <w:rsid w:val="00E55703"/>
    <w:rsid w:val="00E56382"/>
    <w:rsid w:val="00E5658B"/>
    <w:rsid w:val="00E5664C"/>
    <w:rsid w:val="00E572E5"/>
    <w:rsid w:val="00E6031E"/>
    <w:rsid w:val="00E6054A"/>
    <w:rsid w:val="00E61889"/>
    <w:rsid w:val="00E6213A"/>
    <w:rsid w:val="00E6293A"/>
    <w:rsid w:val="00E62C4B"/>
    <w:rsid w:val="00E63CE9"/>
    <w:rsid w:val="00E63F9C"/>
    <w:rsid w:val="00E6469B"/>
    <w:rsid w:val="00E65132"/>
    <w:rsid w:val="00E65E6D"/>
    <w:rsid w:val="00E662D5"/>
    <w:rsid w:val="00E66B9D"/>
    <w:rsid w:val="00E66E38"/>
    <w:rsid w:val="00E670CE"/>
    <w:rsid w:val="00E67199"/>
    <w:rsid w:val="00E67541"/>
    <w:rsid w:val="00E67A69"/>
    <w:rsid w:val="00E67FFA"/>
    <w:rsid w:val="00E70D94"/>
    <w:rsid w:val="00E716D2"/>
    <w:rsid w:val="00E718BC"/>
    <w:rsid w:val="00E721E8"/>
    <w:rsid w:val="00E72DD6"/>
    <w:rsid w:val="00E73EDD"/>
    <w:rsid w:val="00E741A5"/>
    <w:rsid w:val="00E746E2"/>
    <w:rsid w:val="00E759A4"/>
    <w:rsid w:val="00E75E2C"/>
    <w:rsid w:val="00E7715B"/>
    <w:rsid w:val="00E779C5"/>
    <w:rsid w:val="00E80389"/>
    <w:rsid w:val="00E80B93"/>
    <w:rsid w:val="00E80E3A"/>
    <w:rsid w:val="00E81C0B"/>
    <w:rsid w:val="00E823B5"/>
    <w:rsid w:val="00E82CC7"/>
    <w:rsid w:val="00E8320D"/>
    <w:rsid w:val="00E832F1"/>
    <w:rsid w:val="00E83864"/>
    <w:rsid w:val="00E83B3F"/>
    <w:rsid w:val="00E84BB4"/>
    <w:rsid w:val="00E84D00"/>
    <w:rsid w:val="00E84D7E"/>
    <w:rsid w:val="00E85698"/>
    <w:rsid w:val="00E858E0"/>
    <w:rsid w:val="00E85E1D"/>
    <w:rsid w:val="00E86557"/>
    <w:rsid w:val="00E86832"/>
    <w:rsid w:val="00E86A12"/>
    <w:rsid w:val="00E90D8C"/>
    <w:rsid w:val="00E91406"/>
    <w:rsid w:val="00E91FD0"/>
    <w:rsid w:val="00E92E5F"/>
    <w:rsid w:val="00E92EB8"/>
    <w:rsid w:val="00E9301A"/>
    <w:rsid w:val="00E9313E"/>
    <w:rsid w:val="00E93311"/>
    <w:rsid w:val="00E93709"/>
    <w:rsid w:val="00E94433"/>
    <w:rsid w:val="00E94F76"/>
    <w:rsid w:val="00E95D42"/>
    <w:rsid w:val="00E96861"/>
    <w:rsid w:val="00E97DAB"/>
    <w:rsid w:val="00E97E50"/>
    <w:rsid w:val="00EA0B8F"/>
    <w:rsid w:val="00EA15C3"/>
    <w:rsid w:val="00EA176C"/>
    <w:rsid w:val="00EA2452"/>
    <w:rsid w:val="00EA3E3B"/>
    <w:rsid w:val="00EA52DC"/>
    <w:rsid w:val="00EA5F8C"/>
    <w:rsid w:val="00EA68B4"/>
    <w:rsid w:val="00EA6ACA"/>
    <w:rsid w:val="00EA6DE7"/>
    <w:rsid w:val="00EA72E3"/>
    <w:rsid w:val="00EA7EA5"/>
    <w:rsid w:val="00EB0321"/>
    <w:rsid w:val="00EB0FB4"/>
    <w:rsid w:val="00EB17A7"/>
    <w:rsid w:val="00EB1A45"/>
    <w:rsid w:val="00EB1CF2"/>
    <w:rsid w:val="00EB395B"/>
    <w:rsid w:val="00EB3BDB"/>
    <w:rsid w:val="00EB3C4D"/>
    <w:rsid w:val="00EB4FEE"/>
    <w:rsid w:val="00EB582E"/>
    <w:rsid w:val="00EB61C7"/>
    <w:rsid w:val="00EB625E"/>
    <w:rsid w:val="00EB6C78"/>
    <w:rsid w:val="00EB6E22"/>
    <w:rsid w:val="00EB7260"/>
    <w:rsid w:val="00EC0F7E"/>
    <w:rsid w:val="00EC1328"/>
    <w:rsid w:val="00EC1F75"/>
    <w:rsid w:val="00EC2511"/>
    <w:rsid w:val="00EC3D8C"/>
    <w:rsid w:val="00EC46D2"/>
    <w:rsid w:val="00EC5131"/>
    <w:rsid w:val="00EC5E20"/>
    <w:rsid w:val="00EC60ED"/>
    <w:rsid w:val="00EC650B"/>
    <w:rsid w:val="00ED11C4"/>
    <w:rsid w:val="00ED2934"/>
    <w:rsid w:val="00ED3931"/>
    <w:rsid w:val="00ED3D7B"/>
    <w:rsid w:val="00ED4CDC"/>
    <w:rsid w:val="00ED5677"/>
    <w:rsid w:val="00ED677D"/>
    <w:rsid w:val="00ED6A44"/>
    <w:rsid w:val="00ED7B63"/>
    <w:rsid w:val="00EE0254"/>
    <w:rsid w:val="00EE046F"/>
    <w:rsid w:val="00EE070B"/>
    <w:rsid w:val="00EE0BA6"/>
    <w:rsid w:val="00EE1195"/>
    <w:rsid w:val="00EE1A69"/>
    <w:rsid w:val="00EE3341"/>
    <w:rsid w:val="00EE414C"/>
    <w:rsid w:val="00EE4696"/>
    <w:rsid w:val="00EE5332"/>
    <w:rsid w:val="00EE56D8"/>
    <w:rsid w:val="00EE5BC9"/>
    <w:rsid w:val="00EE63F8"/>
    <w:rsid w:val="00EE66EE"/>
    <w:rsid w:val="00EE7BF0"/>
    <w:rsid w:val="00EE7F62"/>
    <w:rsid w:val="00EF0F9B"/>
    <w:rsid w:val="00EF1D7B"/>
    <w:rsid w:val="00EF20C3"/>
    <w:rsid w:val="00EF322C"/>
    <w:rsid w:val="00EF3472"/>
    <w:rsid w:val="00EF3DFB"/>
    <w:rsid w:val="00EF3F92"/>
    <w:rsid w:val="00EF45E6"/>
    <w:rsid w:val="00EF4BB5"/>
    <w:rsid w:val="00EF4C2C"/>
    <w:rsid w:val="00EF4D49"/>
    <w:rsid w:val="00EF5516"/>
    <w:rsid w:val="00EF5DC1"/>
    <w:rsid w:val="00EF5F53"/>
    <w:rsid w:val="00EF6CB2"/>
    <w:rsid w:val="00EF6CCA"/>
    <w:rsid w:val="00F00E6E"/>
    <w:rsid w:val="00F01FCE"/>
    <w:rsid w:val="00F02332"/>
    <w:rsid w:val="00F02578"/>
    <w:rsid w:val="00F032FB"/>
    <w:rsid w:val="00F03B3B"/>
    <w:rsid w:val="00F04D57"/>
    <w:rsid w:val="00F051D5"/>
    <w:rsid w:val="00F0520D"/>
    <w:rsid w:val="00F0540D"/>
    <w:rsid w:val="00F05927"/>
    <w:rsid w:val="00F05E4F"/>
    <w:rsid w:val="00F060AE"/>
    <w:rsid w:val="00F07262"/>
    <w:rsid w:val="00F072C0"/>
    <w:rsid w:val="00F0757F"/>
    <w:rsid w:val="00F1014D"/>
    <w:rsid w:val="00F114C1"/>
    <w:rsid w:val="00F128B9"/>
    <w:rsid w:val="00F13E66"/>
    <w:rsid w:val="00F1416E"/>
    <w:rsid w:val="00F142DB"/>
    <w:rsid w:val="00F14460"/>
    <w:rsid w:val="00F15035"/>
    <w:rsid w:val="00F15674"/>
    <w:rsid w:val="00F1567C"/>
    <w:rsid w:val="00F15785"/>
    <w:rsid w:val="00F160EB"/>
    <w:rsid w:val="00F164DC"/>
    <w:rsid w:val="00F16DE2"/>
    <w:rsid w:val="00F17715"/>
    <w:rsid w:val="00F2002D"/>
    <w:rsid w:val="00F21143"/>
    <w:rsid w:val="00F21E8D"/>
    <w:rsid w:val="00F22202"/>
    <w:rsid w:val="00F23034"/>
    <w:rsid w:val="00F233B8"/>
    <w:rsid w:val="00F237F6"/>
    <w:rsid w:val="00F23A7C"/>
    <w:rsid w:val="00F23C01"/>
    <w:rsid w:val="00F23FED"/>
    <w:rsid w:val="00F24254"/>
    <w:rsid w:val="00F247DE"/>
    <w:rsid w:val="00F24D57"/>
    <w:rsid w:val="00F24FF2"/>
    <w:rsid w:val="00F25150"/>
    <w:rsid w:val="00F26BA7"/>
    <w:rsid w:val="00F26F94"/>
    <w:rsid w:val="00F271BB"/>
    <w:rsid w:val="00F273AD"/>
    <w:rsid w:val="00F30AC2"/>
    <w:rsid w:val="00F30EBD"/>
    <w:rsid w:val="00F311FA"/>
    <w:rsid w:val="00F316A3"/>
    <w:rsid w:val="00F3246C"/>
    <w:rsid w:val="00F324CD"/>
    <w:rsid w:val="00F3330D"/>
    <w:rsid w:val="00F3481B"/>
    <w:rsid w:val="00F34AA3"/>
    <w:rsid w:val="00F34C22"/>
    <w:rsid w:val="00F34D00"/>
    <w:rsid w:val="00F34D88"/>
    <w:rsid w:val="00F35BE3"/>
    <w:rsid w:val="00F3764D"/>
    <w:rsid w:val="00F37DC7"/>
    <w:rsid w:val="00F37E70"/>
    <w:rsid w:val="00F4096F"/>
    <w:rsid w:val="00F41467"/>
    <w:rsid w:val="00F42976"/>
    <w:rsid w:val="00F431AA"/>
    <w:rsid w:val="00F43917"/>
    <w:rsid w:val="00F45110"/>
    <w:rsid w:val="00F45B1C"/>
    <w:rsid w:val="00F46765"/>
    <w:rsid w:val="00F468FD"/>
    <w:rsid w:val="00F52293"/>
    <w:rsid w:val="00F528EA"/>
    <w:rsid w:val="00F52D29"/>
    <w:rsid w:val="00F52FE9"/>
    <w:rsid w:val="00F53642"/>
    <w:rsid w:val="00F53DC3"/>
    <w:rsid w:val="00F547F4"/>
    <w:rsid w:val="00F569A7"/>
    <w:rsid w:val="00F56C50"/>
    <w:rsid w:val="00F56DCA"/>
    <w:rsid w:val="00F579F6"/>
    <w:rsid w:val="00F60297"/>
    <w:rsid w:val="00F60F33"/>
    <w:rsid w:val="00F60FE7"/>
    <w:rsid w:val="00F6186C"/>
    <w:rsid w:val="00F61AC8"/>
    <w:rsid w:val="00F62C88"/>
    <w:rsid w:val="00F62F89"/>
    <w:rsid w:val="00F664F6"/>
    <w:rsid w:val="00F66728"/>
    <w:rsid w:val="00F66EE4"/>
    <w:rsid w:val="00F67683"/>
    <w:rsid w:val="00F67A4D"/>
    <w:rsid w:val="00F67C28"/>
    <w:rsid w:val="00F70569"/>
    <w:rsid w:val="00F70C8B"/>
    <w:rsid w:val="00F71741"/>
    <w:rsid w:val="00F71AED"/>
    <w:rsid w:val="00F7200F"/>
    <w:rsid w:val="00F7232A"/>
    <w:rsid w:val="00F725AA"/>
    <w:rsid w:val="00F72E51"/>
    <w:rsid w:val="00F7391B"/>
    <w:rsid w:val="00F74FE1"/>
    <w:rsid w:val="00F7537D"/>
    <w:rsid w:val="00F75DB1"/>
    <w:rsid w:val="00F7639C"/>
    <w:rsid w:val="00F76AE0"/>
    <w:rsid w:val="00F80456"/>
    <w:rsid w:val="00F8113D"/>
    <w:rsid w:val="00F82336"/>
    <w:rsid w:val="00F824DC"/>
    <w:rsid w:val="00F82A5C"/>
    <w:rsid w:val="00F83258"/>
    <w:rsid w:val="00F83D86"/>
    <w:rsid w:val="00F84630"/>
    <w:rsid w:val="00F856C3"/>
    <w:rsid w:val="00F85CC0"/>
    <w:rsid w:val="00F863A8"/>
    <w:rsid w:val="00F869B5"/>
    <w:rsid w:val="00F870FF"/>
    <w:rsid w:val="00F8783B"/>
    <w:rsid w:val="00F9071D"/>
    <w:rsid w:val="00F90CDD"/>
    <w:rsid w:val="00F91518"/>
    <w:rsid w:val="00F9151E"/>
    <w:rsid w:val="00F919C4"/>
    <w:rsid w:val="00F924D8"/>
    <w:rsid w:val="00F92972"/>
    <w:rsid w:val="00F9369C"/>
    <w:rsid w:val="00F94BA1"/>
    <w:rsid w:val="00F95334"/>
    <w:rsid w:val="00F95348"/>
    <w:rsid w:val="00F95859"/>
    <w:rsid w:val="00F96B98"/>
    <w:rsid w:val="00F96C06"/>
    <w:rsid w:val="00F96E14"/>
    <w:rsid w:val="00FA0B1D"/>
    <w:rsid w:val="00FA2554"/>
    <w:rsid w:val="00FA264F"/>
    <w:rsid w:val="00FA2A74"/>
    <w:rsid w:val="00FA41A5"/>
    <w:rsid w:val="00FA4A2D"/>
    <w:rsid w:val="00FA4B32"/>
    <w:rsid w:val="00FA4B6D"/>
    <w:rsid w:val="00FA5A65"/>
    <w:rsid w:val="00FA64C8"/>
    <w:rsid w:val="00FA6668"/>
    <w:rsid w:val="00FA6D44"/>
    <w:rsid w:val="00FA6E19"/>
    <w:rsid w:val="00FA77FF"/>
    <w:rsid w:val="00FB019B"/>
    <w:rsid w:val="00FB0860"/>
    <w:rsid w:val="00FB10EF"/>
    <w:rsid w:val="00FB1128"/>
    <w:rsid w:val="00FB15ED"/>
    <w:rsid w:val="00FB1882"/>
    <w:rsid w:val="00FB2713"/>
    <w:rsid w:val="00FB2E19"/>
    <w:rsid w:val="00FB3363"/>
    <w:rsid w:val="00FB3A03"/>
    <w:rsid w:val="00FB574E"/>
    <w:rsid w:val="00FB5C1C"/>
    <w:rsid w:val="00FB5FDD"/>
    <w:rsid w:val="00FB64DF"/>
    <w:rsid w:val="00FB64E1"/>
    <w:rsid w:val="00FB6CE4"/>
    <w:rsid w:val="00FB77F8"/>
    <w:rsid w:val="00FC077D"/>
    <w:rsid w:val="00FC0EE7"/>
    <w:rsid w:val="00FC148B"/>
    <w:rsid w:val="00FC1930"/>
    <w:rsid w:val="00FC2ABB"/>
    <w:rsid w:val="00FC3198"/>
    <w:rsid w:val="00FC34F7"/>
    <w:rsid w:val="00FC4CA6"/>
    <w:rsid w:val="00FC5B14"/>
    <w:rsid w:val="00FC601F"/>
    <w:rsid w:val="00FC763D"/>
    <w:rsid w:val="00FC7D96"/>
    <w:rsid w:val="00FD0F47"/>
    <w:rsid w:val="00FD1A1B"/>
    <w:rsid w:val="00FD1D8C"/>
    <w:rsid w:val="00FD250F"/>
    <w:rsid w:val="00FD292F"/>
    <w:rsid w:val="00FD29C0"/>
    <w:rsid w:val="00FD37CE"/>
    <w:rsid w:val="00FD3AF1"/>
    <w:rsid w:val="00FD43C3"/>
    <w:rsid w:val="00FD4939"/>
    <w:rsid w:val="00FD4C34"/>
    <w:rsid w:val="00FD51CA"/>
    <w:rsid w:val="00FD5268"/>
    <w:rsid w:val="00FD5344"/>
    <w:rsid w:val="00FD6BF7"/>
    <w:rsid w:val="00FD6F3C"/>
    <w:rsid w:val="00FD771B"/>
    <w:rsid w:val="00FD7A44"/>
    <w:rsid w:val="00FE034B"/>
    <w:rsid w:val="00FE0845"/>
    <w:rsid w:val="00FE0E6E"/>
    <w:rsid w:val="00FE1153"/>
    <w:rsid w:val="00FE11C0"/>
    <w:rsid w:val="00FE1788"/>
    <w:rsid w:val="00FE2234"/>
    <w:rsid w:val="00FE33D1"/>
    <w:rsid w:val="00FE380D"/>
    <w:rsid w:val="00FE432E"/>
    <w:rsid w:val="00FE4862"/>
    <w:rsid w:val="00FE496C"/>
    <w:rsid w:val="00FE6782"/>
    <w:rsid w:val="00FE7353"/>
    <w:rsid w:val="00FE74B4"/>
    <w:rsid w:val="00FF062E"/>
    <w:rsid w:val="00FF0F61"/>
    <w:rsid w:val="00FF0FA1"/>
    <w:rsid w:val="00FF20CD"/>
    <w:rsid w:val="00FF21D4"/>
    <w:rsid w:val="00FF254B"/>
    <w:rsid w:val="00FF2D1D"/>
    <w:rsid w:val="00FF3522"/>
    <w:rsid w:val="00FF370D"/>
    <w:rsid w:val="00FF37E7"/>
    <w:rsid w:val="00FF3A1B"/>
    <w:rsid w:val="00FF5A2D"/>
    <w:rsid w:val="00FF6731"/>
    <w:rsid w:val="00FF675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77291A"/>
  <w15:chartTrackingRefBased/>
  <w15:docId w15:val="{4DADF6FF-59DC-4871-B22A-DC5306AEF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F5852"/>
    <w:pPr>
      <w:widowControl w:val="0"/>
    </w:pPr>
    <w:rPr>
      <w:rFonts w:ascii="Times New Roman" w:eastAsia="標楷體" w:hAnsi="Times New Roman"/>
    </w:rPr>
  </w:style>
  <w:style w:type="paragraph" w:styleId="1">
    <w:name w:val="heading 1"/>
    <w:basedOn w:val="a"/>
    <w:next w:val="a"/>
    <w:link w:val="10"/>
    <w:qFormat/>
    <w:rsid w:val="001E7C33"/>
    <w:pPr>
      <w:spacing w:before="180" w:after="180" w:line="720" w:lineRule="auto"/>
      <w:jc w:val="center"/>
      <w:outlineLvl w:val="0"/>
    </w:pPr>
    <w:rPr>
      <w:rFonts w:cs="Times New Roman"/>
      <w:b/>
      <w:bCs/>
      <w:kern w:val="52"/>
      <w:sz w:val="36"/>
      <w:szCs w:val="52"/>
    </w:rPr>
  </w:style>
  <w:style w:type="paragraph" w:styleId="2">
    <w:name w:val="heading 2"/>
    <w:basedOn w:val="a"/>
    <w:next w:val="a"/>
    <w:link w:val="20"/>
    <w:uiPriority w:val="9"/>
    <w:unhideWhenUsed/>
    <w:qFormat/>
    <w:rsid w:val="00B80545"/>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B80545"/>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rsid w:val="001E7C33"/>
    <w:rPr>
      <w:rFonts w:ascii="Times New Roman" w:eastAsia="標楷體" w:hAnsi="Times New Roman" w:cs="Times New Roman"/>
      <w:b/>
      <w:bCs/>
      <w:kern w:val="52"/>
      <w:sz w:val="36"/>
      <w:szCs w:val="52"/>
    </w:rPr>
  </w:style>
  <w:style w:type="paragraph" w:styleId="a3">
    <w:name w:val="Title"/>
    <w:basedOn w:val="a"/>
    <w:next w:val="a"/>
    <w:link w:val="a4"/>
    <w:qFormat/>
    <w:rsid w:val="001A000E"/>
    <w:pPr>
      <w:spacing w:before="240" w:after="60"/>
      <w:jc w:val="center"/>
      <w:outlineLvl w:val="0"/>
    </w:pPr>
    <w:rPr>
      <w:rFonts w:ascii="Calibri Light" w:eastAsia="新細明體" w:hAnsi="Calibri Light" w:cs="Times New Roman"/>
      <w:b/>
      <w:bCs/>
      <w:sz w:val="32"/>
      <w:szCs w:val="32"/>
    </w:rPr>
  </w:style>
  <w:style w:type="character" w:customStyle="1" w:styleId="a4">
    <w:name w:val="標題 字元"/>
    <w:basedOn w:val="a0"/>
    <w:link w:val="a3"/>
    <w:rsid w:val="001A000E"/>
    <w:rPr>
      <w:rFonts w:ascii="Calibri Light" w:eastAsia="新細明體" w:hAnsi="Calibri Light" w:cs="Times New Roman"/>
      <w:b/>
      <w:bCs/>
      <w:sz w:val="32"/>
      <w:szCs w:val="32"/>
    </w:rPr>
  </w:style>
  <w:style w:type="paragraph" w:customStyle="1" w:styleId="21">
    <w:name w:val="樣式 本文 + 第一行:  2 字元"/>
    <w:basedOn w:val="a5"/>
    <w:rsid w:val="001A000E"/>
    <w:pPr>
      <w:spacing w:beforeLines="50" w:afterLines="50" w:after="200" w:line="360" w:lineRule="auto"/>
      <w:ind w:firstLineChars="200" w:firstLine="520"/>
      <w:jc w:val="both"/>
    </w:pPr>
    <w:rPr>
      <w:rFonts w:ascii="Calibri" w:eastAsia="新細明體" w:hAnsi="標楷體" w:cs="新細明體"/>
      <w:kern w:val="0"/>
      <w:sz w:val="26"/>
      <w:szCs w:val="20"/>
      <w:lang w:bidi="en-US"/>
    </w:rPr>
  </w:style>
  <w:style w:type="paragraph" w:customStyle="1" w:styleId="11">
    <w:name w:val="（1）"/>
    <w:basedOn w:val="a5"/>
    <w:rsid w:val="001A000E"/>
    <w:pPr>
      <w:spacing w:beforeLines="50" w:afterLines="50" w:after="200" w:line="360" w:lineRule="auto"/>
      <w:ind w:left="650" w:hangingChars="250" w:hanging="650"/>
      <w:jc w:val="both"/>
    </w:pPr>
    <w:rPr>
      <w:rFonts w:ascii="Calibri" w:eastAsia="新細明體" w:hAnsi="標楷體" w:cs="Times New Roman"/>
      <w:kern w:val="0"/>
      <w:sz w:val="26"/>
      <w:szCs w:val="26"/>
      <w:lang w:bidi="en-US"/>
    </w:rPr>
  </w:style>
  <w:style w:type="paragraph" w:customStyle="1" w:styleId="a6">
    <w:name w:val="圖目錄"/>
    <w:basedOn w:val="a"/>
    <w:qFormat/>
    <w:rsid w:val="001A000E"/>
    <w:pPr>
      <w:widowControl/>
      <w:jc w:val="center"/>
    </w:pPr>
    <w:rPr>
      <w:rFonts w:cs="Times New Roman"/>
      <w:szCs w:val="24"/>
    </w:rPr>
  </w:style>
  <w:style w:type="paragraph" w:styleId="a5">
    <w:name w:val="Body Text"/>
    <w:basedOn w:val="a"/>
    <w:link w:val="a7"/>
    <w:uiPriority w:val="99"/>
    <w:semiHidden/>
    <w:unhideWhenUsed/>
    <w:rsid w:val="001A000E"/>
    <w:pPr>
      <w:spacing w:after="120"/>
    </w:pPr>
  </w:style>
  <w:style w:type="character" w:customStyle="1" w:styleId="a7">
    <w:name w:val="本文 字元"/>
    <w:basedOn w:val="a0"/>
    <w:link w:val="a5"/>
    <w:uiPriority w:val="99"/>
    <w:semiHidden/>
    <w:rsid w:val="001A000E"/>
  </w:style>
  <w:style w:type="paragraph" w:customStyle="1" w:styleId="a8">
    <w:name w:val="表目錄"/>
    <w:basedOn w:val="a"/>
    <w:qFormat/>
    <w:rsid w:val="001A000E"/>
    <w:pPr>
      <w:jc w:val="center"/>
    </w:pPr>
    <w:rPr>
      <w:rFonts w:ascii="標楷體" w:hAnsi="標楷體"/>
      <w:szCs w:val="24"/>
    </w:rPr>
  </w:style>
  <w:style w:type="paragraph" w:styleId="a9">
    <w:name w:val="List Paragraph"/>
    <w:basedOn w:val="a"/>
    <w:uiPriority w:val="34"/>
    <w:qFormat/>
    <w:rsid w:val="001A000E"/>
    <w:pPr>
      <w:ind w:leftChars="200" w:left="480"/>
    </w:pPr>
  </w:style>
  <w:style w:type="table" w:styleId="aa">
    <w:name w:val="Table Grid"/>
    <w:basedOn w:val="a1"/>
    <w:uiPriority w:val="39"/>
    <w:rsid w:val="001A00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2">
    <w:name w:val="toc 1"/>
    <w:basedOn w:val="a"/>
    <w:next w:val="a"/>
    <w:autoRedefine/>
    <w:uiPriority w:val="39"/>
    <w:unhideWhenUsed/>
    <w:rsid w:val="000B1E71"/>
    <w:pPr>
      <w:tabs>
        <w:tab w:val="right" w:leader="dot" w:pos="8296"/>
      </w:tabs>
      <w:ind w:leftChars="100" w:left="100" w:rightChars="100" w:right="240"/>
    </w:pPr>
  </w:style>
  <w:style w:type="character" w:styleId="ab">
    <w:name w:val="Hyperlink"/>
    <w:basedOn w:val="a0"/>
    <w:uiPriority w:val="99"/>
    <w:unhideWhenUsed/>
    <w:rsid w:val="00B80545"/>
    <w:rPr>
      <w:color w:val="0563C1" w:themeColor="hyperlink"/>
      <w:u w:val="single"/>
    </w:rPr>
  </w:style>
  <w:style w:type="character" w:customStyle="1" w:styleId="20">
    <w:name w:val="標題 2 字元"/>
    <w:basedOn w:val="a0"/>
    <w:link w:val="2"/>
    <w:uiPriority w:val="9"/>
    <w:rsid w:val="00B80545"/>
    <w:rPr>
      <w:rFonts w:asciiTheme="majorHAnsi" w:eastAsiaTheme="majorEastAsia" w:hAnsiTheme="majorHAnsi" w:cstheme="majorBidi"/>
      <w:b/>
      <w:bCs/>
      <w:sz w:val="48"/>
      <w:szCs w:val="48"/>
    </w:rPr>
  </w:style>
  <w:style w:type="character" w:customStyle="1" w:styleId="30">
    <w:name w:val="標題 3 字元"/>
    <w:basedOn w:val="a0"/>
    <w:link w:val="3"/>
    <w:uiPriority w:val="9"/>
    <w:rsid w:val="00B80545"/>
    <w:rPr>
      <w:rFonts w:asciiTheme="majorHAnsi" w:eastAsiaTheme="majorEastAsia" w:hAnsiTheme="majorHAnsi" w:cstheme="majorBidi"/>
      <w:b/>
      <w:bCs/>
      <w:sz w:val="36"/>
      <w:szCs w:val="36"/>
    </w:rPr>
  </w:style>
  <w:style w:type="paragraph" w:styleId="ac">
    <w:name w:val="header"/>
    <w:basedOn w:val="a"/>
    <w:link w:val="ad"/>
    <w:uiPriority w:val="99"/>
    <w:unhideWhenUsed/>
    <w:rsid w:val="00FB15ED"/>
    <w:pPr>
      <w:tabs>
        <w:tab w:val="center" w:pos="4153"/>
        <w:tab w:val="right" w:pos="8306"/>
      </w:tabs>
      <w:snapToGrid w:val="0"/>
    </w:pPr>
    <w:rPr>
      <w:sz w:val="20"/>
      <w:szCs w:val="20"/>
    </w:rPr>
  </w:style>
  <w:style w:type="character" w:customStyle="1" w:styleId="ad">
    <w:name w:val="頁首 字元"/>
    <w:basedOn w:val="a0"/>
    <w:link w:val="ac"/>
    <w:uiPriority w:val="99"/>
    <w:rsid w:val="00FB15ED"/>
    <w:rPr>
      <w:sz w:val="20"/>
      <w:szCs w:val="20"/>
    </w:rPr>
  </w:style>
  <w:style w:type="paragraph" w:styleId="ae">
    <w:name w:val="footer"/>
    <w:basedOn w:val="a"/>
    <w:link w:val="af"/>
    <w:uiPriority w:val="99"/>
    <w:unhideWhenUsed/>
    <w:rsid w:val="00FB15ED"/>
    <w:pPr>
      <w:tabs>
        <w:tab w:val="center" w:pos="4153"/>
        <w:tab w:val="right" w:pos="8306"/>
      </w:tabs>
      <w:snapToGrid w:val="0"/>
    </w:pPr>
    <w:rPr>
      <w:sz w:val="20"/>
      <w:szCs w:val="20"/>
    </w:rPr>
  </w:style>
  <w:style w:type="character" w:customStyle="1" w:styleId="af">
    <w:name w:val="頁尾 字元"/>
    <w:basedOn w:val="a0"/>
    <w:link w:val="ae"/>
    <w:uiPriority w:val="99"/>
    <w:rsid w:val="00FB15ED"/>
    <w:rPr>
      <w:sz w:val="20"/>
      <w:szCs w:val="20"/>
    </w:rPr>
  </w:style>
  <w:style w:type="paragraph" w:styleId="22">
    <w:name w:val="toc 2"/>
    <w:basedOn w:val="a"/>
    <w:next w:val="a"/>
    <w:autoRedefine/>
    <w:uiPriority w:val="39"/>
    <w:unhideWhenUsed/>
    <w:rsid w:val="00423F7F"/>
    <w:pPr>
      <w:ind w:leftChars="200" w:left="480"/>
    </w:pPr>
  </w:style>
  <w:style w:type="paragraph" w:customStyle="1" w:styleId="Default">
    <w:name w:val="Default"/>
    <w:rsid w:val="00D42C44"/>
    <w:pPr>
      <w:widowControl w:val="0"/>
      <w:autoSpaceDE w:val="0"/>
      <w:autoSpaceDN w:val="0"/>
      <w:adjustRightInd w:val="0"/>
    </w:pPr>
    <w:rPr>
      <w:rFonts w:ascii="Times New Roman" w:hAnsi="Times New Roman" w:cs="Times New Roman"/>
      <w:color w:val="000000"/>
      <w:kern w:val="0"/>
      <w:szCs w:val="24"/>
    </w:rPr>
  </w:style>
  <w:style w:type="paragraph" w:styleId="af0">
    <w:name w:val="caption"/>
    <w:basedOn w:val="a"/>
    <w:next w:val="a"/>
    <w:uiPriority w:val="35"/>
    <w:unhideWhenUsed/>
    <w:qFormat/>
    <w:rsid w:val="006E058A"/>
    <w:pPr>
      <w:jc w:val="center"/>
    </w:pPr>
    <w:rPr>
      <w:sz w:val="20"/>
      <w:szCs w:val="20"/>
    </w:rPr>
  </w:style>
  <w:style w:type="paragraph" w:styleId="af1">
    <w:name w:val="table of figures"/>
    <w:basedOn w:val="a"/>
    <w:next w:val="a"/>
    <w:uiPriority w:val="99"/>
    <w:unhideWhenUsed/>
    <w:rsid w:val="004567F1"/>
    <w:pPr>
      <w:ind w:leftChars="400" w:left="400" w:hangingChars="200" w:hanging="200"/>
    </w:pPr>
  </w:style>
  <w:style w:type="paragraph" w:styleId="Web">
    <w:name w:val="Normal (Web)"/>
    <w:basedOn w:val="a"/>
    <w:uiPriority w:val="99"/>
    <w:semiHidden/>
    <w:unhideWhenUsed/>
    <w:rsid w:val="00833DC9"/>
    <w:pPr>
      <w:widowControl/>
      <w:spacing w:before="100" w:beforeAutospacing="1" w:after="100" w:afterAutospacing="1"/>
    </w:pPr>
    <w:rPr>
      <w:rFonts w:ascii="新細明體" w:eastAsia="新細明體" w:hAnsi="新細明體" w:cs="新細明體"/>
      <w:kern w:val="0"/>
      <w:szCs w:val="24"/>
    </w:rPr>
  </w:style>
  <w:style w:type="paragraph" w:styleId="af2">
    <w:name w:val="Balloon Text"/>
    <w:basedOn w:val="a"/>
    <w:link w:val="af3"/>
    <w:uiPriority w:val="99"/>
    <w:semiHidden/>
    <w:unhideWhenUsed/>
    <w:rsid w:val="00E30585"/>
    <w:rPr>
      <w:rFonts w:asciiTheme="majorHAnsi" w:eastAsiaTheme="majorEastAsia" w:hAnsiTheme="majorHAnsi" w:cstheme="majorBidi"/>
      <w:sz w:val="18"/>
      <w:szCs w:val="18"/>
    </w:rPr>
  </w:style>
  <w:style w:type="character" w:customStyle="1" w:styleId="af3">
    <w:name w:val="註解方塊文字 字元"/>
    <w:basedOn w:val="a0"/>
    <w:link w:val="af2"/>
    <w:uiPriority w:val="99"/>
    <w:semiHidden/>
    <w:rsid w:val="00E30585"/>
    <w:rPr>
      <w:rFonts w:asciiTheme="majorHAnsi" w:eastAsiaTheme="majorEastAsia" w:hAnsiTheme="majorHAnsi" w:cstheme="majorBidi"/>
      <w:sz w:val="18"/>
      <w:szCs w:val="18"/>
    </w:rPr>
  </w:style>
  <w:style w:type="table" w:customStyle="1" w:styleId="31">
    <w:name w:val="表格格線3"/>
    <w:basedOn w:val="a1"/>
    <w:next w:val="aa"/>
    <w:uiPriority w:val="39"/>
    <w:rsid w:val="00F846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表格格線4"/>
    <w:basedOn w:val="a1"/>
    <w:next w:val="aa"/>
    <w:uiPriority w:val="39"/>
    <w:rsid w:val="00F846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表格格線5"/>
    <w:basedOn w:val="a1"/>
    <w:next w:val="aa"/>
    <w:uiPriority w:val="39"/>
    <w:rsid w:val="00F846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表格格線7"/>
    <w:basedOn w:val="a1"/>
    <w:next w:val="aa"/>
    <w:uiPriority w:val="39"/>
    <w:rsid w:val="001B22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表格格線6"/>
    <w:basedOn w:val="a1"/>
    <w:next w:val="aa"/>
    <w:uiPriority w:val="39"/>
    <w:rsid w:val="001B22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表格格線10"/>
    <w:basedOn w:val="a1"/>
    <w:next w:val="aa"/>
    <w:uiPriority w:val="39"/>
    <w:rsid w:val="00566E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annotation reference"/>
    <w:basedOn w:val="a0"/>
    <w:uiPriority w:val="99"/>
    <w:semiHidden/>
    <w:unhideWhenUsed/>
    <w:rsid w:val="004B40A6"/>
    <w:rPr>
      <w:sz w:val="18"/>
      <w:szCs w:val="18"/>
    </w:rPr>
  </w:style>
  <w:style w:type="paragraph" w:styleId="af5">
    <w:name w:val="annotation text"/>
    <w:basedOn w:val="a"/>
    <w:link w:val="af6"/>
    <w:uiPriority w:val="99"/>
    <w:semiHidden/>
    <w:unhideWhenUsed/>
    <w:rsid w:val="004B40A6"/>
  </w:style>
  <w:style w:type="character" w:customStyle="1" w:styleId="af6">
    <w:name w:val="註解文字 字元"/>
    <w:basedOn w:val="a0"/>
    <w:link w:val="af5"/>
    <w:uiPriority w:val="99"/>
    <w:semiHidden/>
    <w:rsid w:val="004B40A6"/>
    <w:rPr>
      <w:rFonts w:ascii="Times New Roman" w:eastAsia="標楷體" w:hAnsi="Times New Roman"/>
    </w:rPr>
  </w:style>
  <w:style w:type="paragraph" w:styleId="af7">
    <w:name w:val="annotation subject"/>
    <w:basedOn w:val="af5"/>
    <w:next w:val="af5"/>
    <w:link w:val="af8"/>
    <w:uiPriority w:val="99"/>
    <w:semiHidden/>
    <w:unhideWhenUsed/>
    <w:rsid w:val="004B40A6"/>
    <w:rPr>
      <w:b/>
      <w:bCs/>
    </w:rPr>
  </w:style>
  <w:style w:type="character" w:customStyle="1" w:styleId="af8">
    <w:name w:val="註解主旨 字元"/>
    <w:basedOn w:val="af6"/>
    <w:link w:val="af7"/>
    <w:uiPriority w:val="99"/>
    <w:semiHidden/>
    <w:rsid w:val="004B40A6"/>
    <w:rPr>
      <w:rFonts w:ascii="Times New Roman" w:eastAsia="標楷體" w:hAnsi="Times New Roman"/>
      <w:b/>
      <w:bCs/>
    </w:rPr>
  </w:style>
  <w:style w:type="paragraph" w:styleId="af9">
    <w:name w:val="TOC Heading"/>
    <w:basedOn w:val="1"/>
    <w:next w:val="a"/>
    <w:uiPriority w:val="39"/>
    <w:unhideWhenUsed/>
    <w:qFormat/>
    <w:rsid w:val="003A2F9E"/>
    <w:pPr>
      <w:keepNext/>
      <w:keepLines/>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32">
    <w:name w:val="toc 3"/>
    <w:basedOn w:val="a"/>
    <w:next w:val="a"/>
    <w:autoRedefine/>
    <w:uiPriority w:val="39"/>
    <w:unhideWhenUsed/>
    <w:rsid w:val="003A2F9E"/>
    <w:pPr>
      <w:ind w:leftChars="400" w:left="960"/>
    </w:pPr>
  </w:style>
  <w:style w:type="paragraph" w:customStyle="1" w:styleId="A1207515">
    <w:name w:val="樣式 A. + 12 點 左:  0.75 字元 凸出:  1.5 字元"/>
    <w:basedOn w:val="a"/>
    <w:rsid w:val="00AC2DEB"/>
    <w:pPr>
      <w:spacing w:beforeLines="50" w:afterLines="50" w:after="200" w:line="360" w:lineRule="auto"/>
      <w:ind w:leftChars="75" w:left="525" w:hangingChars="150" w:hanging="360"/>
      <w:jc w:val="both"/>
    </w:pPr>
    <w:rPr>
      <w:rFonts w:ascii="Calibri" w:eastAsia="新細明體" w:hAnsi="標楷體" w:cs="新細明體"/>
      <w:kern w:val="0"/>
      <w:szCs w:val="20"/>
      <w:lang w:bidi="en-US"/>
    </w:rPr>
  </w:style>
  <w:style w:type="paragraph" w:styleId="afa">
    <w:name w:val="Revision"/>
    <w:hidden/>
    <w:uiPriority w:val="99"/>
    <w:semiHidden/>
    <w:rsid w:val="00C423E1"/>
    <w:rPr>
      <w:rFonts w:ascii="Times New Roman" w:eastAsia="標楷體" w:hAnsi="Times New Roman"/>
    </w:rPr>
  </w:style>
  <w:style w:type="table" w:styleId="2-6">
    <w:name w:val="Grid Table 2 Accent 6"/>
    <w:basedOn w:val="a1"/>
    <w:uiPriority w:val="47"/>
    <w:rsid w:val="002C787C"/>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5-6">
    <w:name w:val="Grid Table 5 Dark Accent 6"/>
    <w:basedOn w:val="a1"/>
    <w:uiPriority w:val="50"/>
    <w:rsid w:val="002C787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4-6">
    <w:name w:val="Grid Table 4 Accent 6"/>
    <w:basedOn w:val="a1"/>
    <w:uiPriority w:val="49"/>
    <w:rsid w:val="002C787C"/>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afb">
    <w:name w:val="footnote text"/>
    <w:basedOn w:val="a"/>
    <w:link w:val="afc"/>
    <w:uiPriority w:val="99"/>
    <w:semiHidden/>
    <w:unhideWhenUsed/>
    <w:rsid w:val="00CA04E2"/>
    <w:pPr>
      <w:snapToGrid w:val="0"/>
    </w:pPr>
    <w:rPr>
      <w:sz w:val="20"/>
      <w:szCs w:val="20"/>
    </w:rPr>
  </w:style>
  <w:style w:type="character" w:customStyle="1" w:styleId="afc">
    <w:name w:val="註腳文字 字元"/>
    <w:basedOn w:val="a0"/>
    <w:link w:val="afb"/>
    <w:uiPriority w:val="99"/>
    <w:semiHidden/>
    <w:rsid w:val="00CA04E2"/>
    <w:rPr>
      <w:rFonts w:ascii="Times New Roman" w:eastAsia="標楷體" w:hAnsi="Times New Roman"/>
      <w:sz w:val="20"/>
      <w:szCs w:val="20"/>
    </w:rPr>
  </w:style>
  <w:style w:type="character" w:styleId="afd">
    <w:name w:val="footnote reference"/>
    <w:basedOn w:val="a0"/>
    <w:uiPriority w:val="99"/>
    <w:semiHidden/>
    <w:unhideWhenUsed/>
    <w:rsid w:val="00CA04E2"/>
    <w:rPr>
      <w:vertAlign w:val="superscript"/>
    </w:rPr>
  </w:style>
  <w:style w:type="paragraph" w:styleId="afe">
    <w:name w:val="No Spacing"/>
    <w:uiPriority w:val="1"/>
    <w:qFormat/>
    <w:rsid w:val="00763CF9"/>
    <w:pPr>
      <w:widowControl w:val="0"/>
    </w:pPr>
    <w:rPr>
      <w:rFonts w:ascii="Times New Roman" w:eastAsia="標楷體" w:hAnsi="Times New Roman"/>
    </w:rPr>
  </w:style>
  <w:style w:type="character" w:styleId="aff">
    <w:name w:val="Unresolved Mention"/>
    <w:basedOn w:val="a0"/>
    <w:uiPriority w:val="99"/>
    <w:semiHidden/>
    <w:unhideWhenUsed/>
    <w:rsid w:val="00C57AFB"/>
    <w:rPr>
      <w:color w:val="605E5C"/>
      <w:shd w:val="clear" w:color="auto" w:fill="E1DFDD"/>
    </w:rPr>
  </w:style>
  <w:style w:type="paragraph" w:styleId="aff0">
    <w:name w:val="endnote text"/>
    <w:basedOn w:val="a"/>
    <w:link w:val="aff1"/>
    <w:uiPriority w:val="99"/>
    <w:semiHidden/>
    <w:unhideWhenUsed/>
    <w:rsid w:val="00560F3B"/>
    <w:pPr>
      <w:snapToGrid w:val="0"/>
    </w:pPr>
  </w:style>
  <w:style w:type="character" w:customStyle="1" w:styleId="aff1">
    <w:name w:val="章節附註文字 字元"/>
    <w:basedOn w:val="a0"/>
    <w:link w:val="aff0"/>
    <w:uiPriority w:val="99"/>
    <w:semiHidden/>
    <w:rsid w:val="00560F3B"/>
    <w:rPr>
      <w:rFonts w:ascii="Times New Roman" w:eastAsia="標楷體" w:hAnsi="Times New Roman"/>
    </w:rPr>
  </w:style>
  <w:style w:type="character" w:styleId="aff2">
    <w:name w:val="endnote reference"/>
    <w:basedOn w:val="a0"/>
    <w:uiPriority w:val="99"/>
    <w:semiHidden/>
    <w:unhideWhenUsed/>
    <w:rsid w:val="00560F3B"/>
    <w:rPr>
      <w:vertAlign w:val="superscript"/>
    </w:rPr>
  </w:style>
  <w:style w:type="character" w:styleId="aff3">
    <w:name w:val="FollowedHyperlink"/>
    <w:basedOn w:val="a0"/>
    <w:uiPriority w:val="99"/>
    <w:semiHidden/>
    <w:unhideWhenUsed/>
    <w:rsid w:val="00AE2E46"/>
    <w:rPr>
      <w:color w:val="954F72" w:themeColor="followedHyperlink"/>
      <w:u w:val="single"/>
    </w:rPr>
  </w:style>
  <w:style w:type="table" w:customStyle="1" w:styleId="23">
    <w:name w:val="表格格線2"/>
    <w:basedOn w:val="a1"/>
    <w:next w:val="aa"/>
    <w:uiPriority w:val="39"/>
    <w:rsid w:val="00EA72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
    <w:name w:val="表格格線101"/>
    <w:basedOn w:val="a1"/>
    <w:next w:val="aa"/>
    <w:uiPriority w:val="39"/>
    <w:rsid w:val="00EA72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96833">
      <w:bodyDiv w:val="1"/>
      <w:marLeft w:val="0"/>
      <w:marRight w:val="0"/>
      <w:marTop w:val="0"/>
      <w:marBottom w:val="0"/>
      <w:divBdr>
        <w:top w:val="none" w:sz="0" w:space="0" w:color="auto"/>
        <w:left w:val="none" w:sz="0" w:space="0" w:color="auto"/>
        <w:bottom w:val="none" w:sz="0" w:space="0" w:color="auto"/>
        <w:right w:val="none" w:sz="0" w:space="0" w:color="auto"/>
      </w:divBdr>
    </w:div>
    <w:div w:id="9376039">
      <w:bodyDiv w:val="1"/>
      <w:marLeft w:val="0"/>
      <w:marRight w:val="0"/>
      <w:marTop w:val="0"/>
      <w:marBottom w:val="0"/>
      <w:divBdr>
        <w:top w:val="none" w:sz="0" w:space="0" w:color="auto"/>
        <w:left w:val="none" w:sz="0" w:space="0" w:color="auto"/>
        <w:bottom w:val="none" w:sz="0" w:space="0" w:color="auto"/>
        <w:right w:val="none" w:sz="0" w:space="0" w:color="auto"/>
      </w:divBdr>
    </w:div>
    <w:div w:id="13308226">
      <w:bodyDiv w:val="1"/>
      <w:marLeft w:val="0"/>
      <w:marRight w:val="0"/>
      <w:marTop w:val="0"/>
      <w:marBottom w:val="0"/>
      <w:divBdr>
        <w:top w:val="none" w:sz="0" w:space="0" w:color="auto"/>
        <w:left w:val="none" w:sz="0" w:space="0" w:color="auto"/>
        <w:bottom w:val="none" w:sz="0" w:space="0" w:color="auto"/>
        <w:right w:val="none" w:sz="0" w:space="0" w:color="auto"/>
      </w:divBdr>
    </w:div>
    <w:div w:id="16195393">
      <w:bodyDiv w:val="1"/>
      <w:marLeft w:val="0"/>
      <w:marRight w:val="0"/>
      <w:marTop w:val="0"/>
      <w:marBottom w:val="0"/>
      <w:divBdr>
        <w:top w:val="none" w:sz="0" w:space="0" w:color="auto"/>
        <w:left w:val="none" w:sz="0" w:space="0" w:color="auto"/>
        <w:bottom w:val="none" w:sz="0" w:space="0" w:color="auto"/>
        <w:right w:val="none" w:sz="0" w:space="0" w:color="auto"/>
      </w:divBdr>
    </w:div>
    <w:div w:id="20514884">
      <w:bodyDiv w:val="1"/>
      <w:marLeft w:val="0"/>
      <w:marRight w:val="0"/>
      <w:marTop w:val="0"/>
      <w:marBottom w:val="0"/>
      <w:divBdr>
        <w:top w:val="none" w:sz="0" w:space="0" w:color="auto"/>
        <w:left w:val="none" w:sz="0" w:space="0" w:color="auto"/>
        <w:bottom w:val="none" w:sz="0" w:space="0" w:color="auto"/>
        <w:right w:val="none" w:sz="0" w:space="0" w:color="auto"/>
      </w:divBdr>
    </w:div>
    <w:div w:id="26375841">
      <w:bodyDiv w:val="1"/>
      <w:marLeft w:val="0"/>
      <w:marRight w:val="0"/>
      <w:marTop w:val="0"/>
      <w:marBottom w:val="0"/>
      <w:divBdr>
        <w:top w:val="none" w:sz="0" w:space="0" w:color="auto"/>
        <w:left w:val="none" w:sz="0" w:space="0" w:color="auto"/>
        <w:bottom w:val="none" w:sz="0" w:space="0" w:color="auto"/>
        <w:right w:val="none" w:sz="0" w:space="0" w:color="auto"/>
      </w:divBdr>
    </w:div>
    <w:div w:id="29575805">
      <w:bodyDiv w:val="1"/>
      <w:marLeft w:val="0"/>
      <w:marRight w:val="0"/>
      <w:marTop w:val="0"/>
      <w:marBottom w:val="0"/>
      <w:divBdr>
        <w:top w:val="none" w:sz="0" w:space="0" w:color="auto"/>
        <w:left w:val="none" w:sz="0" w:space="0" w:color="auto"/>
        <w:bottom w:val="none" w:sz="0" w:space="0" w:color="auto"/>
        <w:right w:val="none" w:sz="0" w:space="0" w:color="auto"/>
      </w:divBdr>
    </w:div>
    <w:div w:id="32198497">
      <w:bodyDiv w:val="1"/>
      <w:marLeft w:val="0"/>
      <w:marRight w:val="0"/>
      <w:marTop w:val="0"/>
      <w:marBottom w:val="0"/>
      <w:divBdr>
        <w:top w:val="none" w:sz="0" w:space="0" w:color="auto"/>
        <w:left w:val="none" w:sz="0" w:space="0" w:color="auto"/>
        <w:bottom w:val="none" w:sz="0" w:space="0" w:color="auto"/>
        <w:right w:val="none" w:sz="0" w:space="0" w:color="auto"/>
      </w:divBdr>
    </w:div>
    <w:div w:id="38432861">
      <w:bodyDiv w:val="1"/>
      <w:marLeft w:val="0"/>
      <w:marRight w:val="0"/>
      <w:marTop w:val="0"/>
      <w:marBottom w:val="0"/>
      <w:divBdr>
        <w:top w:val="none" w:sz="0" w:space="0" w:color="auto"/>
        <w:left w:val="none" w:sz="0" w:space="0" w:color="auto"/>
        <w:bottom w:val="none" w:sz="0" w:space="0" w:color="auto"/>
        <w:right w:val="none" w:sz="0" w:space="0" w:color="auto"/>
      </w:divBdr>
    </w:div>
    <w:div w:id="40902476">
      <w:bodyDiv w:val="1"/>
      <w:marLeft w:val="0"/>
      <w:marRight w:val="0"/>
      <w:marTop w:val="0"/>
      <w:marBottom w:val="0"/>
      <w:divBdr>
        <w:top w:val="none" w:sz="0" w:space="0" w:color="auto"/>
        <w:left w:val="none" w:sz="0" w:space="0" w:color="auto"/>
        <w:bottom w:val="none" w:sz="0" w:space="0" w:color="auto"/>
        <w:right w:val="none" w:sz="0" w:space="0" w:color="auto"/>
      </w:divBdr>
    </w:div>
    <w:div w:id="46419546">
      <w:bodyDiv w:val="1"/>
      <w:marLeft w:val="0"/>
      <w:marRight w:val="0"/>
      <w:marTop w:val="0"/>
      <w:marBottom w:val="0"/>
      <w:divBdr>
        <w:top w:val="none" w:sz="0" w:space="0" w:color="auto"/>
        <w:left w:val="none" w:sz="0" w:space="0" w:color="auto"/>
        <w:bottom w:val="none" w:sz="0" w:space="0" w:color="auto"/>
        <w:right w:val="none" w:sz="0" w:space="0" w:color="auto"/>
      </w:divBdr>
    </w:div>
    <w:div w:id="46924627">
      <w:bodyDiv w:val="1"/>
      <w:marLeft w:val="0"/>
      <w:marRight w:val="0"/>
      <w:marTop w:val="0"/>
      <w:marBottom w:val="0"/>
      <w:divBdr>
        <w:top w:val="none" w:sz="0" w:space="0" w:color="auto"/>
        <w:left w:val="none" w:sz="0" w:space="0" w:color="auto"/>
        <w:bottom w:val="none" w:sz="0" w:space="0" w:color="auto"/>
        <w:right w:val="none" w:sz="0" w:space="0" w:color="auto"/>
      </w:divBdr>
    </w:div>
    <w:div w:id="51344918">
      <w:bodyDiv w:val="1"/>
      <w:marLeft w:val="0"/>
      <w:marRight w:val="0"/>
      <w:marTop w:val="0"/>
      <w:marBottom w:val="0"/>
      <w:divBdr>
        <w:top w:val="none" w:sz="0" w:space="0" w:color="auto"/>
        <w:left w:val="none" w:sz="0" w:space="0" w:color="auto"/>
        <w:bottom w:val="none" w:sz="0" w:space="0" w:color="auto"/>
        <w:right w:val="none" w:sz="0" w:space="0" w:color="auto"/>
      </w:divBdr>
    </w:div>
    <w:div w:id="56905060">
      <w:bodyDiv w:val="1"/>
      <w:marLeft w:val="0"/>
      <w:marRight w:val="0"/>
      <w:marTop w:val="0"/>
      <w:marBottom w:val="0"/>
      <w:divBdr>
        <w:top w:val="none" w:sz="0" w:space="0" w:color="auto"/>
        <w:left w:val="none" w:sz="0" w:space="0" w:color="auto"/>
        <w:bottom w:val="none" w:sz="0" w:space="0" w:color="auto"/>
        <w:right w:val="none" w:sz="0" w:space="0" w:color="auto"/>
      </w:divBdr>
    </w:div>
    <w:div w:id="60297989">
      <w:bodyDiv w:val="1"/>
      <w:marLeft w:val="0"/>
      <w:marRight w:val="0"/>
      <w:marTop w:val="0"/>
      <w:marBottom w:val="0"/>
      <w:divBdr>
        <w:top w:val="none" w:sz="0" w:space="0" w:color="auto"/>
        <w:left w:val="none" w:sz="0" w:space="0" w:color="auto"/>
        <w:bottom w:val="none" w:sz="0" w:space="0" w:color="auto"/>
        <w:right w:val="none" w:sz="0" w:space="0" w:color="auto"/>
      </w:divBdr>
    </w:div>
    <w:div w:id="62916226">
      <w:bodyDiv w:val="1"/>
      <w:marLeft w:val="0"/>
      <w:marRight w:val="0"/>
      <w:marTop w:val="0"/>
      <w:marBottom w:val="0"/>
      <w:divBdr>
        <w:top w:val="none" w:sz="0" w:space="0" w:color="auto"/>
        <w:left w:val="none" w:sz="0" w:space="0" w:color="auto"/>
        <w:bottom w:val="none" w:sz="0" w:space="0" w:color="auto"/>
        <w:right w:val="none" w:sz="0" w:space="0" w:color="auto"/>
      </w:divBdr>
    </w:div>
    <w:div w:id="66535540">
      <w:bodyDiv w:val="1"/>
      <w:marLeft w:val="0"/>
      <w:marRight w:val="0"/>
      <w:marTop w:val="0"/>
      <w:marBottom w:val="0"/>
      <w:divBdr>
        <w:top w:val="none" w:sz="0" w:space="0" w:color="auto"/>
        <w:left w:val="none" w:sz="0" w:space="0" w:color="auto"/>
        <w:bottom w:val="none" w:sz="0" w:space="0" w:color="auto"/>
        <w:right w:val="none" w:sz="0" w:space="0" w:color="auto"/>
      </w:divBdr>
      <w:divsChild>
        <w:div w:id="29649657">
          <w:marLeft w:val="360"/>
          <w:marRight w:val="0"/>
          <w:marTop w:val="200"/>
          <w:marBottom w:val="0"/>
          <w:divBdr>
            <w:top w:val="none" w:sz="0" w:space="0" w:color="auto"/>
            <w:left w:val="none" w:sz="0" w:space="0" w:color="auto"/>
            <w:bottom w:val="none" w:sz="0" w:space="0" w:color="auto"/>
            <w:right w:val="none" w:sz="0" w:space="0" w:color="auto"/>
          </w:divBdr>
        </w:div>
      </w:divsChild>
    </w:div>
    <w:div w:id="72704343">
      <w:bodyDiv w:val="1"/>
      <w:marLeft w:val="0"/>
      <w:marRight w:val="0"/>
      <w:marTop w:val="0"/>
      <w:marBottom w:val="0"/>
      <w:divBdr>
        <w:top w:val="none" w:sz="0" w:space="0" w:color="auto"/>
        <w:left w:val="none" w:sz="0" w:space="0" w:color="auto"/>
        <w:bottom w:val="none" w:sz="0" w:space="0" w:color="auto"/>
        <w:right w:val="none" w:sz="0" w:space="0" w:color="auto"/>
      </w:divBdr>
    </w:div>
    <w:div w:id="75129537">
      <w:bodyDiv w:val="1"/>
      <w:marLeft w:val="0"/>
      <w:marRight w:val="0"/>
      <w:marTop w:val="0"/>
      <w:marBottom w:val="0"/>
      <w:divBdr>
        <w:top w:val="none" w:sz="0" w:space="0" w:color="auto"/>
        <w:left w:val="none" w:sz="0" w:space="0" w:color="auto"/>
        <w:bottom w:val="none" w:sz="0" w:space="0" w:color="auto"/>
        <w:right w:val="none" w:sz="0" w:space="0" w:color="auto"/>
      </w:divBdr>
    </w:div>
    <w:div w:id="75250775">
      <w:bodyDiv w:val="1"/>
      <w:marLeft w:val="0"/>
      <w:marRight w:val="0"/>
      <w:marTop w:val="0"/>
      <w:marBottom w:val="0"/>
      <w:divBdr>
        <w:top w:val="none" w:sz="0" w:space="0" w:color="auto"/>
        <w:left w:val="none" w:sz="0" w:space="0" w:color="auto"/>
        <w:bottom w:val="none" w:sz="0" w:space="0" w:color="auto"/>
        <w:right w:val="none" w:sz="0" w:space="0" w:color="auto"/>
      </w:divBdr>
    </w:div>
    <w:div w:id="92825584">
      <w:bodyDiv w:val="1"/>
      <w:marLeft w:val="0"/>
      <w:marRight w:val="0"/>
      <w:marTop w:val="0"/>
      <w:marBottom w:val="0"/>
      <w:divBdr>
        <w:top w:val="none" w:sz="0" w:space="0" w:color="auto"/>
        <w:left w:val="none" w:sz="0" w:space="0" w:color="auto"/>
        <w:bottom w:val="none" w:sz="0" w:space="0" w:color="auto"/>
        <w:right w:val="none" w:sz="0" w:space="0" w:color="auto"/>
      </w:divBdr>
    </w:div>
    <w:div w:id="93210002">
      <w:bodyDiv w:val="1"/>
      <w:marLeft w:val="0"/>
      <w:marRight w:val="0"/>
      <w:marTop w:val="0"/>
      <w:marBottom w:val="0"/>
      <w:divBdr>
        <w:top w:val="none" w:sz="0" w:space="0" w:color="auto"/>
        <w:left w:val="none" w:sz="0" w:space="0" w:color="auto"/>
        <w:bottom w:val="none" w:sz="0" w:space="0" w:color="auto"/>
        <w:right w:val="none" w:sz="0" w:space="0" w:color="auto"/>
      </w:divBdr>
    </w:div>
    <w:div w:id="97259382">
      <w:bodyDiv w:val="1"/>
      <w:marLeft w:val="0"/>
      <w:marRight w:val="0"/>
      <w:marTop w:val="0"/>
      <w:marBottom w:val="0"/>
      <w:divBdr>
        <w:top w:val="none" w:sz="0" w:space="0" w:color="auto"/>
        <w:left w:val="none" w:sz="0" w:space="0" w:color="auto"/>
        <w:bottom w:val="none" w:sz="0" w:space="0" w:color="auto"/>
        <w:right w:val="none" w:sz="0" w:space="0" w:color="auto"/>
      </w:divBdr>
    </w:div>
    <w:div w:id="98767315">
      <w:bodyDiv w:val="1"/>
      <w:marLeft w:val="0"/>
      <w:marRight w:val="0"/>
      <w:marTop w:val="0"/>
      <w:marBottom w:val="0"/>
      <w:divBdr>
        <w:top w:val="none" w:sz="0" w:space="0" w:color="auto"/>
        <w:left w:val="none" w:sz="0" w:space="0" w:color="auto"/>
        <w:bottom w:val="none" w:sz="0" w:space="0" w:color="auto"/>
        <w:right w:val="none" w:sz="0" w:space="0" w:color="auto"/>
      </w:divBdr>
    </w:div>
    <w:div w:id="99760383">
      <w:bodyDiv w:val="1"/>
      <w:marLeft w:val="0"/>
      <w:marRight w:val="0"/>
      <w:marTop w:val="0"/>
      <w:marBottom w:val="0"/>
      <w:divBdr>
        <w:top w:val="none" w:sz="0" w:space="0" w:color="auto"/>
        <w:left w:val="none" w:sz="0" w:space="0" w:color="auto"/>
        <w:bottom w:val="none" w:sz="0" w:space="0" w:color="auto"/>
        <w:right w:val="none" w:sz="0" w:space="0" w:color="auto"/>
      </w:divBdr>
    </w:div>
    <w:div w:id="105541404">
      <w:bodyDiv w:val="1"/>
      <w:marLeft w:val="0"/>
      <w:marRight w:val="0"/>
      <w:marTop w:val="0"/>
      <w:marBottom w:val="0"/>
      <w:divBdr>
        <w:top w:val="none" w:sz="0" w:space="0" w:color="auto"/>
        <w:left w:val="none" w:sz="0" w:space="0" w:color="auto"/>
        <w:bottom w:val="none" w:sz="0" w:space="0" w:color="auto"/>
        <w:right w:val="none" w:sz="0" w:space="0" w:color="auto"/>
      </w:divBdr>
    </w:div>
    <w:div w:id="106120180">
      <w:bodyDiv w:val="1"/>
      <w:marLeft w:val="0"/>
      <w:marRight w:val="0"/>
      <w:marTop w:val="0"/>
      <w:marBottom w:val="0"/>
      <w:divBdr>
        <w:top w:val="none" w:sz="0" w:space="0" w:color="auto"/>
        <w:left w:val="none" w:sz="0" w:space="0" w:color="auto"/>
        <w:bottom w:val="none" w:sz="0" w:space="0" w:color="auto"/>
        <w:right w:val="none" w:sz="0" w:space="0" w:color="auto"/>
      </w:divBdr>
    </w:div>
    <w:div w:id="116146986">
      <w:bodyDiv w:val="1"/>
      <w:marLeft w:val="0"/>
      <w:marRight w:val="0"/>
      <w:marTop w:val="0"/>
      <w:marBottom w:val="0"/>
      <w:divBdr>
        <w:top w:val="none" w:sz="0" w:space="0" w:color="auto"/>
        <w:left w:val="none" w:sz="0" w:space="0" w:color="auto"/>
        <w:bottom w:val="none" w:sz="0" w:space="0" w:color="auto"/>
        <w:right w:val="none" w:sz="0" w:space="0" w:color="auto"/>
      </w:divBdr>
    </w:div>
    <w:div w:id="116334003">
      <w:bodyDiv w:val="1"/>
      <w:marLeft w:val="0"/>
      <w:marRight w:val="0"/>
      <w:marTop w:val="0"/>
      <w:marBottom w:val="0"/>
      <w:divBdr>
        <w:top w:val="none" w:sz="0" w:space="0" w:color="auto"/>
        <w:left w:val="none" w:sz="0" w:space="0" w:color="auto"/>
        <w:bottom w:val="none" w:sz="0" w:space="0" w:color="auto"/>
        <w:right w:val="none" w:sz="0" w:space="0" w:color="auto"/>
      </w:divBdr>
    </w:div>
    <w:div w:id="118112437">
      <w:bodyDiv w:val="1"/>
      <w:marLeft w:val="0"/>
      <w:marRight w:val="0"/>
      <w:marTop w:val="0"/>
      <w:marBottom w:val="0"/>
      <w:divBdr>
        <w:top w:val="none" w:sz="0" w:space="0" w:color="auto"/>
        <w:left w:val="none" w:sz="0" w:space="0" w:color="auto"/>
        <w:bottom w:val="none" w:sz="0" w:space="0" w:color="auto"/>
        <w:right w:val="none" w:sz="0" w:space="0" w:color="auto"/>
      </w:divBdr>
    </w:div>
    <w:div w:id="118569590">
      <w:bodyDiv w:val="1"/>
      <w:marLeft w:val="0"/>
      <w:marRight w:val="0"/>
      <w:marTop w:val="0"/>
      <w:marBottom w:val="0"/>
      <w:divBdr>
        <w:top w:val="none" w:sz="0" w:space="0" w:color="auto"/>
        <w:left w:val="none" w:sz="0" w:space="0" w:color="auto"/>
        <w:bottom w:val="none" w:sz="0" w:space="0" w:color="auto"/>
        <w:right w:val="none" w:sz="0" w:space="0" w:color="auto"/>
      </w:divBdr>
    </w:div>
    <w:div w:id="120078999">
      <w:bodyDiv w:val="1"/>
      <w:marLeft w:val="0"/>
      <w:marRight w:val="0"/>
      <w:marTop w:val="0"/>
      <w:marBottom w:val="0"/>
      <w:divBdr>
        <w:top w:val="none" w:sz="0" w:space="0" w:color="auto"/>
        <w:left w:val="none" w:sz="0" w:space="0" w:color="auto"/>
        <w:bottom w:val="none" w:sz="0" w:space="0" w:color="auto"/>
        <w:right w:val="none" w:sz="0" w:space="0" w:color="auto"/>
      </w:divBdr>
    </w:div>
    <w:div w:id="125127673">
      <w:bodyDiv w:val="1"/>
      <w:marLeft w:val="0"/>
      <w:marRight w:val="0"/>
      <w:marTop w:val="0"/>
      <w:marBottom w:val="0"/>
      <w:divBdr>
        <w:top w:val="none" w:sz="0" w:space="0" w:color="auto"/>
        <w:left w:val="none" w:sz="0" w:space="0" w:color="auto"/>
        <w:bottom w:val="none" w:sz="0" w:space="0" w:color="auto"/>
        <w:right w:val="none" w:sz="0" w:space="0" w:color="auto"/>
      </w:divBdr>
    </w:div>
    <w:div w:id="125926712">
      <w:bodyDiv w:val="1"/>
      <w:marLeft w:val="0"/>
      <w:marRight w:val="0"/>
      <w:marTop w:val="0"/>
      <w:marBottom w:val="0"/>
      <w:divBdr>
        <w:top w:val="none" w:sz="0" w:space="0" w:color="auto"/>
        <w:left w:val="none" w:sz="0" w:space="0" w:color="auto"/>
        <w:bottom w:val="none" w:sz="0" w:space="0" w:color="auto"/>
        <w:right w:val="none" w:sz="0" w:space="0" w:color="auto"/>
      </w:divBdr>
    </w:div>
    <w:div w:id="127284523">
      <w:bodyDiv w:val="1"/>
      <w:marLeft w:val="0"/>
      <w:marRight w:val="0"/>
      <w:marTop w:val="0"/>
      <w:marBottom w:val="0"/>
      <w:divBdr>
        <w:top w:val="none" w:sz="0" w:space="0" w:color="auto"/>
        <w:left w:val="none" w:sz="0" w:space="0" w:color="auto"/>
        <w:bottom w:val="none" w:sz="0" w:space="0" w:color="auto"/>
        <w:right w:val="none" w:sz="0" w:space="0" w:color="auto"/>
      </w:divBdr>
    </w:div>
    <w:div w:id="129596365">
      <w:bodyDiv w:val="1"/>
      <w:marLeft w:val="0"/>
      <w:marRight w:val="0"/>
      <w:marTop w:val="0"/>
      <w:marBottom w:val="0"/>
      <w:divBdr>
        <w:top w:val="none" w:sz="0" w:space="0" w:color="auto"/>
        <w:left w:val="none" w:sz="0" w:space="0" w:color="auto"/>
        <w:bottom w:val="none" w:sz="0" w:space="0" w:color="auto"/>
        <w:right w:val="none" w:sz="0" w:space="0" w:color="auto"/>
      </w:divBdr>
    </w:div>
    <w:div w:id="133524761">
      <w:bodyDiv w:val="1"/>
      <w:marLeft w:val="0"/>
      <w:marRight w:val="0"/>
      <w:marTop w:val="0"/>
      <w:marBottom w:val="0"/>
      <w:divBdr>
        <w:top w:val="none" w:sz="0" w:space="0" w:color="auto"/>
        <w:left w:val="none" w:sz="0" w:space="0" w:color="auto"/>
        <w:bottom w:val="none" w:sz="0" w:space="0" w:color="auto"/>
        <w:right w:val="none" w:sz="0" w:space="0" w:color="auto"/>
      </w:divBdr>
    </w:div>
    <w:div w:id="137691423">
      <w:bodyDiv w:val="1"/>
      <w:marLeft w:val="0"/>
      <w:marRight w:val="0"/>
      <w:marTop w:val="0"/>
      <w:marBottom w:val="0"/>
      <w:divBdr>
        <w:top w:val="none" w:sz="0" w:space="0" w:color="auto"/>
        <w:left w:val="none" w:sz="0" w:space="0" w:color="auto"/>
        <w:bottom w:val="none" w:sz="0" w:space="0" w:color="auto"/>
        <w:right w:val="none" w:sz="0" w:space="0" w:color="auto"/>
      </w:divBdr>
    </w:div>
    <w:div w:id="142506900">
      <w:bodyDiv w:val="1"/>
      <w:marLeft w:val="0"/>
      <w:marRight w:val="0"/>
      <w:marTop w:val="0"/>
      <w:marBottom w:val="0"/>
      <w:divBdr>
        <w:top w:val="none" w:sz="0" w:space="0" w:color="auto"/>
        <w:left w:val="none" w:sz="0" w:space="0" w:color="auto"/>
        <w:bottom w:val="none" w:sz="0" w:space="0" w:color="auto"/>
        <w:right w:val="none" w:sz="0" w:space="0" w:color="auto"/>
      </w:divBdr>
    </w:div>
    <w:div w:id="142626780">
      <w:bodyDiv w:val="1"/>
      <w:marLeft w:val="0"/>
      <w:marRight w:val="0"/>
      <w:marTop w:val="0"/>
      <w:marBottom w:val="0"/>
      <w:divBdr>
        <w:top w:val="none" w:sz="0" w:space="0" w:color="auto"/>
        <w:left w:val="none" w:sz="0" w:space="0" w:color="auto"/>
        <w:bottom w:val="none" w:sz="0" w:space="0" w:color="auto"/>
        <w:right w:val="none" w:sz="0" w:space="0" w:color="auto"/>
      </w:divBdr>
    </w:div>
    <w:div w:id="143787125">
      <w:bodyDiv w:val="1"/>
      <w:marLeft w:val="0"/>
      <w:marRight w:val="0"/>
      <w:marTop w:val="0"/>
      <w:marBottom w:val="0"/>
      <w:divBdr>
        <w:top w:val="none" w:sz="0" w:space="0" w:color="auto"/>
        <w:left w:val="none" w:sz="0" w:space="0" w:color="auto"/>
        <w:bottom w:val="none" w:sz="0" w:space="0" w:color="auto"/>
        <w:right w:val="none" w:sz="0" w:space="0" w:color="auto"/>
      </w:divBdr>
    </w:div>
    <w:div w:id="158886810">
      <w:bodyDiv w:val="1"/>
      <w:marLeft w:val="0"/>
      <w:marRight w:val="0"/>
      <w:marTop w:val="0"/>
      <w:marBottom w:val="0"/>
      <w:divBdr>
        <w:top w:val="none" w:sz="0" w:space="0" w:color="auto"/>
        <w:left w:val="none" w:sz="0" w:space="0" w:color="auto"/>
        <w:bottom w:val="none" w:sz="0" w:space="0" w:color="auto"/>
        <w:right w:val="none" w:sz="0" w:space="0" w:color="auto"/>
      </w:divBdr>
    </w:div>
    <w:div w:id="162398932">
      <w:bodyDiv w:val="1"/>
      <w:marLeft w:val="0"/>
      <w:marRight w:val="0"/>
      <w:marTop w:val="0"/>
      <w:marBottom w:val="0"/>
      <w:divBdr>
        <w:top w:val="none" w:sz="0" w:space="0" w:color="auto"/>
        <w:left w:val="none" w:sz="0" w:space="0" w:color="auto"/>
        <w:bottom w:val="none" w:sz="0" w:space="0" w:color="auto"/>
        <w:right w:val="none" w:sz="0" w:space="0" w:color="auto"/>
      </w:divBdr>
    </w:div>
    <w:div w:id="163282117">
      <w:bodyDiv w:val="1"/>
      <w:marLeft w:val="0"/>
      <w:marRight w:val="0"/>
      <w:marTop w:val="0"/>
      <w:marBottom w:val="0"/>
      <w:divBdr>
        <w:top w:val="none" w:sz="0" w:space="0" w:color="auto"/>
        <w:left w:val="none" w:sz="0" w:space="0" w:color="auto"/>
        <w:bottom w:val="none" w:sz="0" w:space="0" w:color="auto"/>
        <w:right w:val="none" w:sz="0" w:space="0" w:color="auto"/>
      </w:divBdr>
    </w:div>
    <w:div w:id="165830982">
      <w:bodyDiv w:val="1"/>
      <w:marLeft w:val="0"/>
      <w:marRight w:val="0"/>
      <w:marTop w:val="0"/>
      <w:marBottom w:val="0"/>
      <w:divBdr>
        <w:top w:val="none" w:sz="0" w:space="0" w:color="auto"/>
        <w:left w:val="none" w:sz="0" w:space="0" w:color="auto"/>
        <w:bottom w:val="none" w:sz="0" w:space="0" w:color="auto"/>
        <w:right w:val="none" w:sz="0" w:space="0" w:color="auto"/>
      </w:divBdr>
    </w:div>
    <w:div w:id="170724087">
      <w:bodyDiv w:val="1"/>
      <w:marLeft w:val="0"/>
      <w:marRight w:val="0"/>
      <w:marTop w:val="0"/>
      <w:marBottom w:val="0"/>
      <w:divBdr>
        <w:top w:val="none" w:sz="0" w:space="0" w:color="auto"/>
        <w:left w:val="none" w:sz="0" w:space="0" w:color="auto"/>
        <w:bottom w:val="none" w:sz="0" w:space="0" w:color="auto"/>
        <w:right w:val="none" w:sz="0" w:space="0" w:color="auto"/>
      </w:divBdr>
    </w:div>
    <w:div w:id="173426243">
      <w:bodyDiv w:val="1"/>
      <w:marLeft w:val="0"/>
      <w:marRight w:val="0"/>
      <w:marTop w:val="0"/>
      <w:marBottom w:val="0"/>
      <w:divBdr>
        <w:top w:val="none" w:sz="0" w:space="0" w:color="auto"/>
        <w:left w:val="none" w:sz="0" w:space="0" w:color="auto"/>
        <w:bottom w:val="none" w:sz="0" w:space="0" w:color="auto"/>
        <w:right w:val="none" w:sz="0" w:space="0" w:color="auto"/>
      </w:divBdr>
    </w:div>
    <w:div w:id="183445449">
      <w:bodyDiv w:val="1"/>
      <w:marLeft w:val="0"/>
      <w:marRight w:val="0"/>
      <w:marTop w:val="0"/>
      <w:marBottom w:val="0"/>
      <w:divBdr>
        <w:top w:val="none" w:sz="0" w:space="0" w:color="auto"/>
        <w:left w:val="none" w:sz="0" w:space="0" w:color="auto"/>
        <w:bottom w:val="none" w:sz="0" w:space="0" w:color="auto"/>
        <w:right w:val="none" w:sz="0" w:space="0" w:color="auto"/>
      </w:divBdr>
      <w:divsChild>
        <w:div w:id="1889143422">
          <w:marLeft w:val="0"/>
          <w:marRight w:val="0"/>
          <w:marTop w:val="0"/>
          <w:marBottom w:val="0"/>
          <w:divBdr>
            <w:top w:val="none" w:sz="0" w:space="0" w:color="auto"/>
            <w:left w:val="none" w:sz="0" w:space="0" w:color="auto"/>
            <w:bottom w:val="none" w:sz="0" w:space="0" w:color="auto"/>
            <w:right w:val="none" w:sz="0" w:space="0" w:color="auto"/>
          </w:divBdr>
          <w:divsChild>
            <w:div w:id="139978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7269">
      <w:bodyDiv w:val="1"/>
      <w:marLeft w:val="0"/>
      <w:marRight w:val="0"/>
      <w:marTop w:val="0"/>
      <w:marBottom w:val="0"/>
      <w:divBdr>
        <w:top w:val="none" w:sz="0" w:space="0" w:color="auto"/>
        <w:left w:val="none" w:sz="0" w:space="0" w:color="auto"/>
        <w:bottom w:val="none" w:sz="0" w:space="0" w:color="auto"/>
        <w:right w:val="none" w:sz="0" w:space="0" w:color="auto"/>
      </w:divBdr>
    </w:div>
    <w:div w:id="191921565">
      <w:bodyDiv w:val="1"/>
      <w:marLeft w:val="0"/>
      <w:marRight w:val="0"/>
      <w:marTop w:val="0"/>
      <w:marBottom w:val="0"/>
      <w:divBdr>
        <w:top w:val="none" w:sz="0" w:space="0" w:color="auto"/>
        <w:left w:val="none" w:sz="0" w:space="0" w:color="auto"/>
        <w:bottom w:val="none" w:sz="0" w:space="0" w:color="auto"/>
        <w:right w:val="none" w:sz="0" w:space="0" w:color="auto"/>
      </w:divBdr>
    </w:div>
    <w:div w:id="192112363">
      <w:bodyDiv w:val="1"/>
      <w:marLeft w:val="0"/>
      <w:marRight w:val="0"/>
      <w:marTop w:val="0"/>
      <w:marBottom w:val="0"/>
      <w:divBdr>
        <w:top w:val="none" w:sz="0" w:space="0" w:color="auto"/>
        <w:left w:val="none" w:sz="0" w:space="0" w:color="auto"/>
        <w:bottom w:val="none" w:sz="0" w:space="0" w:color="auto"/>
        <w:right w:val="none" w:sz="0" w:space="0" w:color="auto"/>
      </w:divBdr>
    </w:div>
    <w:div w:id="194581488">
      <w:bodyDiv w:val="1"/>
      <w:marLeft w:val="0"/>
      <w:marRight w:val="0"/>
      <w:marTop w:val="0"/>
      <w:marBottom w:val="0"/>
      <w:divBdr>
        <w:top w:val="none" w:sz="0" w:space="0" w:color="auto"/>
        <w:left w:val="none" w:sz="0" w:space="0" w:color="auto"/>
        <w:bottom w:val="none" w:sz="0" w:space="0" w:color="auto"/>
        <w:right w:val="none" w:sz="0" w:space="0" w:color="auto"/>
      </w:divBdr>
    </w:div>
    <w:div w:id="196357123">
      <w:bodyDiv w:val="1"/>
      <w:marLeft w:val="0"/>
      <w:marRight w:val="0"/>
      <w:marTop w:val="0"/>
      <w:marBottom w:val="0"/>
      <w:divBdr>
        <w:top w:val="none" w:sz="0" w:space="0" w:color="auto"/>
        <w:left w:val="none" w:sz="0" w:space="0" w:color="auto"/>
        <w:bottom w:val="none" w:sz="0" w:space="0" w:color="auto"/>
        <w:right w:val="none" w:sz="0" w:space="0" w:color="auto"/>
      </w:divBdr>
    </w:div>
    <w:div w:id="197621367">
      <w:bodyDiv w:val="1"/>
      <w:marLeft w:val="0"/>
      <w:marRight w:val="0"/>
      <w:marTop w:val="0"/>
      <w:marBottom w:val="0"/>
      <w:divBdr>
        <w:top w:val="none" w:sz="0" w:space="0" w:color="auto"/>
        <w:left w:val="none" w:sz="0" w:space="0" w:color="auto"/>
        <w:bottom w:val="none" w:sz="0" w:space="0" w:color="auto"/>
        <w:right w:val="none" w:sz="0" w:space="0" w:color="auto"/>
      </w:divBdr>
    </w:div>
    <w:div w:id="199129831">
      <w:bodyDiv w:val="1"/>
      <w:marLeft w:val="0"/>
      <w:marRight w:val="0"/>
      <w:marTop w:val="0"/>
      <w:marBottom w:val="0"/>
      <w:divBdr>
        <w:top w:val="none" w:sz="0" w:space="0" w:color="auto"/>
        <w:left w:val="none" w:sz="0" w:space="0" w:color="auto"/>
        <w:bottom w:val="none" w:sz="0" w:space="0" w:color="auto"/>
        <w:right w:val="none" w:sz="0" w:space="0" w:color="auto"/>
      </w:divBdr>
    </w:div>
    <w:div w:id="199897950">
      <w:bodyDiv w:val="1"/>
      <w:marLeft w:val="0"/>
      <w:marRight w:val="0"/>
      <w:marTop w:val="0"/>
      <w:marBottom w:val="0"/>
      <w:divBdr>
        <w:top w:val="none" w:sz="0" w:space="0" w:color="auto"/>
        <w:left w:val="none" w:sz="0" w:space="0" w:color="auto"/>
        <w:bottom w:val="none" w:sz="0" w:space="0" w:color="auto"/>
        <w:right w:val="none" w:sz="0" w:space="0" w:color="auto"/>
      </w:divBdr>
    </w:div>
    <w:div w:id="201290177">
      <w:bodyDiv w:val="1"/>
      <w:marLeft w:val="0"/>
      <w:marRight w:val="0"/>
      <w:marTop w:val="0"/>
      <w:marBottom w:val="0"/>
      <w:divBdr>
        <w:top w:val="none" w:sz="0" w:space="0" w:color="auto"/>
        <w:left w:val="none" w:sz="0" w:space="0" w:color="auto"/>
        <w:bottom w:val="none" w:sz="0" w:space="0" w:color="auto"/>
        <w:right w:val="none" w:sz="0" w:space="0" w:color="auto"/>
      </w:divBdr>
    </w:div>
    <w:div w:id="203757212">
      <w:bodyDiv w:val="1"/>
      <w:marLeft w:val="0"/>
      <w:marRight w:val="0"/>
      <w:marTop w:val="0"/>
      <w:marBottom w:val="0"/>
      <w:divBdr>
        <w:top w:val="none" w:sz="0" w:space="0" w:color="auto"/>
        <w:left w:val="none" w:sz="0" w:space="0" w:color="auto"/>
        <w:bottom w:val="none" w:sz="0" w:space="0" w:color="auto"/>
        <w:right w:val="none" w:sz="0" w:space="0" w:color="auto"/>
      </w:divBdr>
    </w:div>
    <w:div w:id="211963607">
      <w:bodyDiv w:val="1"/>
      <w:marLeft w:val="0"/>
      <w:marRight w:val="0"/>
      <w:marTop w:val="0"/>
      <w:marBottom w:val="0"/>
      <w:divBdr>
        <w:top w:val="none" w:sz="0" w:space="0" w:color="auto"/>
        <w:left w:val="none" w:sz="0" w:space="0" w:color="auto"/>
        <w:bottom w:val="none" w:sz="0" w:space="0" w:color="auto"/>
        <w:right w:val="none" w:sz="0" w:space="0" w:color="auto"/>
      </w:divBdr>
    </w:div>
    <w:div w:id="215241759">
      <w:bodyDiv w:val="1"/>
      <w:marLeft w:val="0"/>
      <w:marRight w:val="0"/>
      <w:marTop w:val="0"/>
      <w:marBottom w:val="0"/>
      <w:divBdr>
        <w:top w:val="none" w:sz="0" w:space="0" w:color="auto"/>
        <w:left w:val="none" w:sz="0" w:space="0" w:color="auto"/>
        <w:bottom w:val="none" w:sz="0" w:space="0" w:color="auto"/>
        <w:right w:val="none" w:sz="0" w:space="0" w:color="auto"/>
      </w:divBdr>
    </w:div>
    <w:div w:id="222302106">
      <w:bodyDiv w:val="1"/>
      <w:marLeft w:val="0"/>
      <w:marRight w:val="0"/>
      <w:marTop w:val="0"/>
      <w:marBottom w:val="0"/>
      <w:divBdr>
        <w:top w:val="none" w:sz="0" w:space="0" w:color="auto"/>
        <w:left w:val="none" w:sz="0" w:space="0" w:color="auto"/>
        <w:bottom w:val="none" w:sz="0" w:space="0" w:color="auto"/>
        <w:right w:val="none" w:sz="0" w:space="0" w:color="auto"/>
      </w:divBdr>
    </w:div>
    <w:div w:id="224877784">
      <w:bodyDiv w:val="1"/>
      <w:marLeft w:val="0"/>
      <w:marRight w:val="0"/>
      <w:marTop w:val="0"/>
      <w:marBottom w:val="0"/>
      <w:divBdr>
        <w:top w:val="none" w:sz="0" w:space="0" w:color="auto"/>
        <w:left w:val="none" w:sz="0" w:space="0" w:color="auto"/>
        <w:bottom w:val="none" w:sz="0" w:space="0" w:color="auto"/>
        <w:right w:val="none" w:sz="0" w:space="0" w:color="auto"/>
      </w:divBdr>
    </w:div>
    <w:div w:id="226308127">
      <w:bodyDiv w:val="1"/>
      <w:marLeft w:val="0"/>
      <w:marRight w:val="0"/>
      <w:marTop w:val="0"/>
      <w:marBottom w:val="0"/>
      <w:divBdr>
        <w:top w:val="none" w:sz="0" w:space="0" w:color="auto"/>
        <w:left w:val="none" w:sz="0" w:space="0" w:color="auto"/>
        <w:bottom w:val="none" w:sz="0" w:space="0" w:color="auto"/>
        <w:right w:val="none" w:sz="0" w:space="0" w:color="auto"/>
      </w:divBdr>
    </w:div>
    <w:div w:id="229966981">
      <w:bodyDiv w:val="1"/>
      <w:marLeft w:val="0"/>
      <w:marRight w:val="0"/>
      <w:marTop w:val="0"/>
      <w:marBottom w:val="0"/>
      <w:divBdr>
        <w:top w:val="none" w:sz="0" w:space="0" w:color="auto"/>
        <w:left w:val="none" w:sz="0" w:space="0" w:color="auto"/>
        <w:bottom w:val="none" w:sz="0" w:space="0" w:color="auto"/>
        <w:right w:val="none" w:sz="0" w:space="0" w:color="auto"/>
      </w:divBdr>
      <w:divsChild>
        <w:div w:id="736782000">
          <w:marLeft w:val="720"/>
          <w:marRight w:val="0"/>
          <w:marTop w:val="200"/>
          <w:marBottom w:val="0"/>
          <w:divBdr>
            <w:top w:val="none" w:sz="0" w:space="0" w:color="auto"/>
            <w:left w:val="none" w:sz="0" w:space="0" w:color="auto"/>
            <w:bottom w:val="none" w:sz="0" w:space="0" w:color="auto"/>
            <w:right w:val="none" w:sz="0" w:space="0" w:color="auto"/>
          </w:divBdr>
        </w:div>
        <w:div w:id="1530604136">
          <w:marLeft w:val="720"/>
          <w:marRight w:val="0"/>
          <w:marTop w:val="200"/>
          <w:marBottom w:val="0"/>
          <w:divBdr>
            <w:top w:val="none" w:sz="0" w:space="0" w:color="auto"/>
            <w:left w:val="none" w:sz="0" w:space="0" w:color="auto"/>
            <w:bottom w:val="none" w:sz="0" w:space="0" w:color="auto"/>
            <w:right w:val="none" w:sz="0" w:space="0" w:color="auto"/>
          </w:divBdr>
        </w:div>
      </w:divsChild>
    </w:div>
    <w:div w:id="231359097">
      <w:bodyDiv w:val="1"/>
      <w:marLeft w:val="0"/>
      <w:marRight w:val="0"/>
      <w:marTop w:val="0"/>
      <w:marBottom w:val="0"/>
      <w:divBdr>
        <w:top w:val="none" w:sz="0" w:space="0" w:color="auto"/>
        <w:left w:val="none" w:sz="0" w:space="0" w:color="auto"/>
        <w:bottom w:val="none" w:sz="0" w:space="0" w:color="auto"/>
        <w:right w:val="none" w:sz="0" w:space="0" w:color="auto"/>
      </w:divBdr>
    </w:div>
    <w:div w:id="235365573">
      <w:bodyDiv w:val="1"/>
      <w:marLeft w:val="0"/>
      <w:marRight w:val="0"/>
      <w:marTop w:val="0"/>
      <w:marBottom w:val="0"/>
      <w:divBdr>
        <w:top w:val="none" w:sz="0" w:space="0" w:color="auto"/>
        <w:left w:val="none" w:sz="0" w:space="0" w:color="auto"/>
        <w:bottom w:val="none" w:sz="0" w:space="0" w:color="auto"/>
        <w:right w:val="none" w:sz="0" w:space="0" w:color="auto"/>
      </w:divBdr>
    </w:div>
    <w:div w:id="238830309">
      <w:bodyDiv w:val="1"/>
      <w:marLeft w:val="0"/>
      <w:marRight w:val="0"/>
      <w:marTop w:val="0"/>
      <w:marBottom w:val="0"/>
      <w:divBdr>
        <w:top w:val="none" w:sz="0" w:space="0" w:color="auto"/>
        <w:left w:val="none" w:sz="0" w:space="0" w:color="auto"/>
        <w:bottom w:val="none" w:sz="0" w:space="0" w:color="auto"/>
        <w:right w:val="none" w:sz="0" w:space="0" w:color="auto"/>
      </w:divBdr>
    </w:div>
    <w:div w:id="242031923">
      <w:bodyDiv w:val="1"/>
      <w:marLeft w:val="0"/>
      <w:marRight w:val="0"/>
      <w:marTop w:val="0"/>
      <w:marBottom w:val="0"/>
      <w:divBdr>
        <w:top w:val="none" w:sz="0" w:space="0" w:color="auto"/>
        <w:left w:val="none" w:sz="0" w:space="0" w:color="auto"/>
        <w:bottom w:val="none" w:sz="0" w:space="0" w:color="auto"/>
        <w:right w:val="none" w:sz="0" w:space="0" w:color="auto"/>
      </w:divBdr>
    </w:div>
    <w:div w:id="242765945">
      <w:bodyDiv w:val="1"/>
      <w:marLeft w:val="0"/>
      <w:marRight w:val="0"/>
      <w:marTop w:val="0"/>
      <w:marBottom w:val="0"/>
      <w:divBdr>
        <w:top w:val="none" w:sz="0" w:space="0" w:color="auto"/>
        <w:left w:val="none" w:sz="0" w:space="0" w:color="auto"/>
        <w:bottom w:val="none" w:sz="0" w:space="0" w:color="auto"/>
        <w:right w:val="none" w:sz="0" w:space="0" w:color="auto"/>
      </w:divBdr>
    </w:div>
    <w:div w:id="242882370">
      <w:bodyDiv w:val="1"/>
      <w:marLeft w:val="0"/>
      <w:marRight w:val="0"/>
      <w:marTop w:val="0"/>
      <w:marBottom w:val="0"/>
      <w:divBdr>
        <w:top w:val="none" w:sz="0" w:space="0" w:color="auto"/>
        <w:left w:val="none" w:sz="0" w:space="0" w:color="auto"/>
        <w:bottom w:val="none" w:sz="0" w:space="0" w:color="auto"/>
        <w:right w:val="none" w:sz="0" w:space="0" w:color="auto"/>
      </w:divBdr>
    </w:div>
    <w:div w:id="246429174">
      <w:bodyDiv w:val="1"/>
      <w:marLeft w:val="0"/>
      <w:marRight w:val="0"/>
      <w:marTop w:val="0"/>
      <w:marBottom w:val="0"/>
      <w:divBdr>
        <w:top w:val="none" w:sz="0" w:space="0" w:color="auto"/>
        <w:left w:val="none" w:sz="0" w:space="0" w:color="auto"/>
        <w:bottom w:val="none" w:sz="0" w:space="0" w:color="auto"/>
        <w:right w:val="none" w:sz="0" w:space="0" w:color="auto"/>
      </w:divBdr>
    </w:div>
    <w:div w:id="248394361">
      <w:bodyDiv w:val="1"/>
      <w:marLeft w:val="0"/>
      <w:marRight w:val="0"/>
      <w:marTop w:val="0"/>
      <w:marBottom w:val="0"/>
      <w:divBdr>
        <w:top w:val="none" w:sz="0" w:space="0" w:color="auto"/>
        <w:left w:val="none" w:sz="0" w:space="0" w:color="auto"/>
        <w:bottom w:val="none" w:sz="0" w:space="0" w:color="auto"/>
        <w:right w:val="none" w:sz="0" w:space="0" w:color="auto"/>
      </w:divBdr>
    </w:div>
    <w:div w:id="255090483">
      <w:bodyDiv w:val="1"/>
      <w:marLeft w:val="0"/>
      <w:marRight w:val="0"/>
      <w:marTop w:val="0"/>
      <w:marBottom w:val="0"/>
      <w:divBdr>
        <w:top w:val="none" w:sz="0" w:space="0" w:color="auto"/>
        <w:left w:val="none" w:sz="0" w:space="0" w:color="auto"/>
        <w:bottom w:val="none" w:sz="0" w:space="0" w:color="auto"/>
        <w:right w:val="none" w:sz="0" w:space="0" w:color="auto"/>
      </w:divBdr>
    </w:div>
    <w:div w:id="255091365">
      <w:bodyDiv w:val="1"/>
      <w:marLeft w:val="0"/>
      <w:marRight w:val="0"/>
      <w:marTop w:val="0"/>
      <w:marBottom w:val="0"/>
      <w:divBdr>
        <w:top w:val="none" w:sz="0" w:space="0" w:color="auto"/>
        <w:left w:val="none" w:sz="0" w:space="0" w:color="auto"/>
        <w:bottom w:val="none" w:sz="0" w:space="0" w:color="auto"/>
        <w:right w:val="none" w:sz="0" w:space="0" w:color="auto"/>
      </w:divBdr>
    </w:div>
    <w:div w:id="256600762">
      <w:bodyDiv w:val="1"/>
      <w:marLeft w:val="0"/>
      <w:marRight w:val="0"/>
      <w:marTop w:val="0"/>
      <w:marBottom w:val="0"/>
      <w:divBdr>
        <w:top w:val="none" w:sz="0" w:space="0" w:color="auto"/>
        <w:left w:val="none" w:sz="0" w:space="0" w:color="auto"/>
        <w:bottom w:val="none" w:sz="0" w:space="0" w:color="auto"/>
        <w:right w:val="none" w:sz="0" w:space="0" w:color="auto"/>
      </w:divBdr>
    </w:div>
    <w:div w:id="259418068">
      <w:bodyDiv w:val="1"/>
      <w:marLeft w:val="0"/>
      <w:marRight w:val="0"/>
      <w:marTop w:val="0"/>
      <w:marBottom w:val="0"/>
      <w:divBdr>
        <w:top w:val="none" w:sz="0" w:space="0" w:color="auto"/>
        <w:left w:val="none" w:sz="0" w:space="0" w:color="auto"/>
        <w:bottom w:val="none" w:sz="0" w:space="0" w:color="auto"/>
        <w:right w:val="none" w:sz="0" w:space="0" w:color="auto"/>
      </w:divBdr>
    </w:div>
    <w:div w:id="267201321">
      <w:bodyDiv w:val="1"/>
      <w:marLeft w:val="0"/>
      <w:marRight w:val="0"/>
      <w:marTop w:val="0"/>
      <w:marBottom w:val="0"/>
      <w:divBdr>
        <w:top w:val="none" w:sz="0" w:space="0" w:color="auto"/>
        <w:left w:val="none" w:sz="0" w:space="0" w:color="auto"/>
        <w:bottom w:val="none" w:sz="0" w:space="0" w:color="auto"/>
        <w:right w:val="none" w:sz="0" w:space="0" w:color="auto"/>
      </w:divBdr>
    </w:div>
    <w:div w:id="268007565">
      <w:bodyDiv w:val="1"/>
      <w:marLeft w:val="0"/>
      <w:marRight w:val="0"/>
      <w:marTop w:val="0"/>
      <w:marBottom w:val="0"/>
      <w:divBdr>
        <w:top w:val="none" w:sz="0" w:space="0" w:color="auto"/>
        <w:left w:val="none" w:sz="0" w:space="0" w:color="auto"/>
        <w:bottom w:val="none" w:sz="0" w:space="0" w:color="auto"/>
        <w:right w:val="none" w:sz="0" w:space="0" w:color="auto"/>
      </w:divBdr>
    </w:div>
    <w:div w:id="272903015">
      <w:bodyDiv w:val="1"/>
      <w:marLeft w:val="0"/>
      <w:marRight w:val="0"/>
      <w:marTop w:val="0"/>
      <w:marBottom w:val="0"/>
      <w:divBdr>
        <w:top w:val="none" w:sz="0" w:space="0" w:color="auto"/>
        <w:left w:val="none" w:sz="0" w:space="0" w:color="auto"/>
        <w:bottom w:val="none" w:sz="0" w:space="0" w:color="auto"/>
        <w:right w:val="none" w:sz="0" w:space="0" w:color="auto"/>
      </w:divBdr>
    </w:div>
    <w:div w:id="278100670">
      <w:bodyDiv w:val="1"/>
      <w:marLeft w:val="0"/>
      <w:marRight w:val="0"/>
      <w:marTop w:val="0"/>
      <w:marBottom w:val="0"/>
      <w:divBdr>
        <w:top w:val="none" w:sz="0" w:space="0" w:color="auto"/>
        <w:left w:val="none" w:sz="0" w:space="0" w:color="auto"/>
        <w:bottom w:val="none" w:sz="0" w:space="0" w:color="auto"/>
        <w:right w:val="none" w:sz="0" w:space="0" w:color="auto"/>
      </w:divBdr>
    </w:div>
    <w:div w:id="282806422">
      <w:bodyDiv w:val="1"/>
      <w:marLeft w:val="0"/>
      <w:marRight w:val="0"/>
      <w:marTop w:val="0"/>
      <w:marBottom w:val="0"/>
      <w:divBdr>
        <w:top w:val="none" w:sz="0" w:space="0" w:color="auto"/>
        <w:left w:val="none" w:sz="0" w:space="0" w:color="auto"/>
        <w:bottom w:val="none" w:sz="0" w:space="0" w:color="auto"/>
        <w:right w:val="none" w:sz="0" w:space="0" w:color="auto"/>
      </w:divBdr>
    </w:div>
    <w:div w:id="285814044">
      <w:bodyDiv w:val="1"/>
      <w:marLeft w:val="0"/>
      <w:marRight w:val="0"/>
      <w:marTop w:val="0"/>
      <w:marBottom w:val="0"/>
      <w:divBdr>
        <w:top w:val="none" w:sz="0" w:space="0" w:color="auto"/>
        <w:left w:val="none" w:sz="0" w:space="0" w:color="auto"/>
        <w:bottom w:val="none" w:sz="0" w:space="0" w:color="auto"/>
        <w:right w:val="none" w:sz="0" w:space="0" w:color="auto"/>
      </w:divBdr>
    </w:div>
    <w:div w:id="286468519">
      <w:bodyDiv w:val="1"/>
      <w:marLeft w:val="0"/>
      <w:marRight w:val="0"/>
      <w:marTop w:val="0"/>
      <w:marBottom w:val="0"/>
      <w:divBdr>
        <w:top w:val="none" w:sz="0" w:space="0" w:color="auto"/>
        <w:left w:val="none" w:sz="0" w:space="0" w:color="auto"/>
        <w:bottom w:val="none" w:sz="0" w:space="0" w:color="auto"/>
        <w:right w:val="none" w:sz="0" w:space="0" w:color="auto"/>
      </w:divBdr>
    </w:div>
    <w:div w:id="287007465">
      <w:bodyDiv w:val="1"/>
      <w:marLeft w:val="0"/>
      <w:marRight w:val="0"/>
      <w:marTop w:val="0"/>
      <w:marBottom w:val="0"/>
      <w:divBdr>
        <w:top w:val="none" w:sz="0" w:space="0" w:color="auto"/>
        <w:left w:val="none" w:sz="0" w:space="0" w:color="auto"/>
        <w:bottom w:val="none" w:sz="0" w:space="0" w:color="auto"/>
        <w:right w:val="none" w:sz="0" w:space="0" w:color="auto"/>
      </w:divBdr>
    </w:div>
    <w:div w:id="296180792">
      <w:bodyDiv w:val="1"/>
      <w:marLeft w:val="0"/>
      <w:marRight w:val="0"/>
      <w:marTop w:val="0"/>
      <w:marBottom w:val="0"/>
      <w:divBdr>
        <w:top w:val="none" w:sz="0" w:space="0" w:color="auto"/>
        <w:left w:val="none" w:sz="0" w:space="0" w:color="auto"/>
        <w:bottom w:val="none" w:sz="0" w:space="0" w:color="auto"/>
        <w:right w:val="none" w:sz="0" w:space="0" w:color="auto"/>
      </w:divBdr>
    </w:div>
    <w:div w:id="296643131">
      <w:bodyDiv w:val="1"/>
      <w:marLeft w:val="0"/>
      <w:marRight w:val="0"/>
      <w:marTop w:val="0"/>
      <w:marBottom w:val="0"/>
      <w:divBdr>
        <w:top w:val="none" w:sz="0" w:space="0" w:color="auto"/>
        <w:left w:val="none" w:sz="0" w:space="0" w:color="auto"/>
        <w:bottom w:val="none" w:sz="0" w:space="0" w:color="auto"/>
        <w:right w:val="none" w:sz="0" w:space="0" w:color="auto"/>
      </w:divBdr>
    </w:div>
    <w:div w:id="300695263">
      <w:bodyDiv w:val="1"/>
      <w:marLeft w:val="0"/>
      <w:marRight w:val="0"/>
      <w:marTop w:val="0"/>
      <w:marBottom w:val="0"/>
      <w:divBdr>
        <w:top w:val="none" w:sz="0" w:space="0" w:color="auto"/>
        <w:left w:val="none" w:sz="0" w:space="0" w:color="auto"/>
        <w:bottom w:val="none" w:sz="0" w:space="0" w:color="auto"/>
        <w:right w:val="none" w:sz="0" w:space="0" w:color="auto"/>
      </w:divBdr>
    </w:div>
    <w:div w:id="311444057">
      <w:bodyDiv w:val="1"/>
      <w:marLeft w:val="0"/>
      <w:marRight w:val="0"/>
      <w:marTop w:val="0"/>
      <w:marBottom w:val="0"/>
      <w:divBdr>
        <w:top w:val="none" w:sz="0" w:space="0" w:color="auto"/>
        <w:left w:val="none" w:sz="0" w:space="0" w:color="auto"/>
        <w:bottom w:val="none" w:sz="0" w:space="0" w:color="auto"/>
        <w:right w:val="none" w:sz="0" w:space="0" w:color="auto"/>
      </w:divBdr>
    </w:div>
    <w:div w:id="317075721">
      <w:bodyDiv w:val="1"/>
      <w:marLeft w:val="0"/>
      <w:marRight w:val="0"/>
      <w:marTop w:val="0"/>
      <w:marBottom w:val="0"/>
      <w:divBdr>
        <w:top w:val="none" w:sz="0" w:space="0" w:color="auto"/>
        <w:left w:val="none" w:sz="0" w:space="0" w:color="auto"/>
        <w:bottom w:val="none" w:sz="0" w:space="0" w:color="auto"/>
        <w:right w:val="none" w:sz="0" w:space="0" w:color="auto"/>
      </w:divBdr>
    </w:div>
    <w:div w:id="317928510">
      <w:bodyDiv w:val="1"/>
      <w:marLeft w:val="0"/>
      <w:marRight w:val="0"/>
      <w:marTop w:val="0"/>
      <w:marBottom w:val="0"/>
      <w:divBdr>
        <w:top w:val="none" w:sz="0" w:space="0" w:color="auto"/>
        <w:left w:val="none" w:sz="0" w:space="0" w:color="auto"/>
        <w:bottom w:val="none" w:sz="0" w:space="0" w:color="auto"/>
        <w:right w:val="none" w:sz="0" w:space="0" w:color="auto"/>
      </w:divBdr>
    </w:div>
    <w:div w:id="319962906">
      <w:bodyDiv w:val="1"/>
      <w:marLeft w:val="0"/>
      <w:marRight w:val="0"/>
      <w:marTop w:val="0"/>
      <w:marBottom w:val="0"/>
      <w:divBdr>
        <w:top w:val="none" w:sz="0" w:space="0" w:color="auto"/>
        <w:left w:val="none" w:sz="0" w:space="0" w:color="auto"/>
        <w:bottom w:val="none" w:sz="0" w:space="0" w:color="auto"/>
        <w:right w:val="none" w:sz="0" w:space="0" w:color="auto"/>
      </w:divBdr>
    </w:div>
    <w:div w:id="320351328">
      <w:bodyDiv w:val="1"/>
      <w:marLeft w:val="0"/>
      <w:marRight w:val="0"/>
      <w:marTop w:val="0"/>
      <w:marBottom w:val="0"/>
      <w:divBdr>
        <w:top w:val="none" w:sz="0" w:space="0" w:color="auto"/>
        <w:left w:val="none" w:sz="0" w:space="0" w:color="auto"/>
        <w:bottom w:val="none" w:sz="0" w:space="0" w:color="auto"/>
        <w:right w:val="none" w:sz="0" w:space="0" w:color="auto"/>
      </w:divBdr>
    </w:div>
    <w:div w:id="321782567">
      <w:bodyDiv w:val="1"/>
      <w:marLeft w:val="0"/>
      <w:marRight w:val="0"/>
      <w:marTop w:val="0"/>
      <w:marBottom w:val="0"/>
      <w:divBdr>
        <w:top w:val="none" w:sz="0" w:space="0" w:color="auto"/>
        <w:left w:val="none" w:sz="0" w:space="0" w:color="auto"/>
        <w:bottom w:val="none" w:sz="0" w:space="0" w:color="auto"/>
        <w:right w:val="none" w:sz="0" w:space="0" w:color="auto"/>
      </w:divBdr>
    </w:div>
    <w:div w:id="324868225">
      <w:bodyDiv w:val="1"/>
      <w:marLeft w:val="0"/>
      <w:marRight w:val="0"/>
      <w:marTop w:val="0"/>
      <w:marBottom w:val="0"/>
      <w:divBdr>
        <w:top w:val="none" w:sz="0" w:space="0" w:color="auto"/>
        <w:left w:val="none" w:sz="0" w:space="0" w:color="auto"/>
        <w:bottom w:val="none" w:sz="0" w:space="0" w:color="auto"/>
        <w:right w:val="none" w:sz="0" w:space="0" w:color="auto"/>
      </w:divBdr>
    </w:div>
    <w:div w:id="330183709">
      <w:bodyDiv w:val="1"/>
      <w:marLeft w:val="0"/>
      <w:marRight w:val="0"/>
      <w:marTop w:val="0"/>
      <w:marBottom w:val="0"/>
      <w:divBdr>
        <w:top w:val="none" w:sz="0" w:space="0" w:color="auto"/>
        <w:left w:val="none" w:sz="0" w:space="0" w:color="auto"/>
        <w:bottom w:val="none" w:sz="0" w:space="0" w:color="auto"/>
        <w:right w:val="none" w:sz="0" w:space="0" w:color="auto"/>
      </w:divBdr>
    </w:div>
    <w:div w:id="336275490">
      <w:bodyDiv w:val="1"/>
      <w:marLeft w:val="0"/>
      <w:marRight w:val="0"/>
      <w:marTop w:val="0"/>
      <w:marBottom w:val="0"/>
      <w:divBdr>
        <w:top w:val="none" w:sz="0" w:space="0" w:color="auto"/>
        <w:left w:val="none" w:sz="0" w:space="0" w:color="auto"/>
        <w:bottom w:val="none" w:sz="0" w:space="0" w:color="auto"/>
        <w:right w:val="none" w:sz="0" w:space="0" w:color="auto"/>
      </w:divBdr>
    </w:div>
    <w:div w:id="336614992">
      <w:bodyDiv w:val="1"/>
      <w:marLeft w:val="0"/>
      <w:marRight w:val="0"/>
      <w:marTop w:val="0"/>
      <w:marBottom w:val="0"/>
      <w:divBdr>
        <w:top w:val="none" w:sz="0" w:space="0" w:color="auto"/>
        <w:left w:val="none" w:sz="0" w:space="0" w:color="auto"/>
        <w:bottom w:val="none" w:sz="0" w:space="0" w:color="auto"/>
        <w:right w:val="none" w:sz="0" w:space="0" w:color="auto"/>
      </w:divBdr>
    </w:div>
    <w:div w:id="338391919">
      <w:bodyDiv w:val="1"/>
      <w:marLeft w:val="0"/>
      <w:marRight w:val="0"/>
      <w:marTop w:val="0"/>
      <w:marBottom w:val="0"/>
      <w:divBdr>
        <w:top w:val="none" w:sz="0" w:space="0" w:color="auto"/>
        <w:left w:val="none" w:sz="0" w:space="0" w:color="auto"/>
        <w:bottom w:val="none" w:sz="0" w:space="0" w:color="auto"/>
        <w:right w:val="none" w:sz="0" w:space="0" w:color="auto"/>
      </w:divBdr>
    </w:div>
    <w:div w:id="344408908">
      <w:bodyDiv w:val="1"/>
      <w:marLeft w:val="0"/>
      <w:marRight w:val="0"/>
      <w:marTop w:val="0"/>
      <w:marBottom w:val="0"/>
      <w:divBdr>
        <w:top w:val="none" w:sz="0" w:space="0" w:color="auto"/>
        <w:left w:val="none" w:sz="0" w:space="0" w:color="auto"/>
        <w:bottom w:val="none" w:sz="0" w:space="0" w:color="auto"/>
        <w:right w:val="none" w:sz="0" w:space="0" w:color="auto"/>
      </w:divBdr>
    </w:div>
    <w:div w:id="344479429">
      <w:bodyDiv w:val="1"/>
      <w:marLeft w:val="0"/>
      <w:marRight w:val="0"/>
      <w:marTop w:val="0"/>
      <w:marBottom w:val="0"/>
      <w:divBdr>
        <w:top w:val="none" w:sz="0" w:space="0" w:color="auto"/>
        <w:left w:val="none" w:sz="0" w:space="0" w:color="auto"/>
        <w:bottom w:val="none" w:sz="0" w:space="0" w:color="auto"/>
        <w:right w:val="none" w:sz="0" w:space="0" w:color="auto"/>
      </w:divBdr>
    </w:div>
    <w:div w:id="345713178">
      <w:bodyDiv w:val="1"/>
      <w:marLeft w:val="0"/>
      <w:marRight w:val="0"/>
      <w:marTop w:val="0"/>
      <w:marBottom w:val="0"/>
      <w:divBdr>
        <w:top w:val="none" w:sz="0" w:space="0" w:color="auto"/>
        <w:left w:val="none" w:sz="0" w:space="0" w:color="auto"/>
        <w:bottom w:val="none" w:sz="0" w:space="0" w:color="auto"/>
        <w:right w:val="none" w:sz="0" w:space="0" w:color="auto"/>
      </w:divBdr>
    </w:div>
    <w:div w:id="349724424">
      <w:bodyDiv w:val="1"/>
      <w:marLeft w:val="0"/>
      <w:marRight w:val="0"/>
      <w:marTop w:val="0"/>
      <w:marBottom w:val="0"/>
      <w:divBdr>
        <w:top w:val="none" w:sz="0" w:space="0" w:color="auto"/>
        <w:left w:val="none" w:sz="0" w:space="0" w:color="auto"/>
        <w:bottom w:val="none" w:sz="0" w:space="0" w:color="auto"/>
        <w:right w:val="none" w:sz="0" w:space="0" w:color="auto"/>
      </w:divBdr>
    </w:div>
    <w:div w:id="354623352">
      <w:bodyDiv w:val="1"/>
      <w:marLeft w:val="0"/>
      <w:marRight w:val="0"/>
      <w:marTop w:val="0"/>
      <w:marBottom w:val="0"/>
      <w:divBdr>
        <w:top w:val="none" w:sz="0" w:space="0" w:color="auto"/>
        <w:left w:val="none" w:sz="0" w:space="0" w:color="auto"/>
        <w:bottom w:val="none" w:sz="0" w:space="0" w:color="auto"/>
        <w:right w:val="none" w:sz="0" w:space="0" w:color="auto"/>
      </w:divBdr>
    </w:div>
    <w:div w:id="356195286">
      <w:bodyDiv w:val="1"/>
      <w:marLeft w:val="0"/>
      <w:marRight w:val="0"/>
      <w:marTop w:val="0"/>
      <w:marBottom w:val="0"/>
      <w:divBdr>
        <w:top w:val="none" w:sz="0" w:space="0" w:color="auto"/>
        <w:left w:val="none" w:sz="0" w:space="0" w:color="auto"/>
        <w:bottom w:val="none" w:sz="0" w:space="0" w:color="auto"/>
        <w:right w:val="none" w:sz="0" w:space="0" w:color="auto"/>
      </w:divBdr>
    </w:div>
    <w:div w:id="356809737">
      <w:bodyDiv w:val="1"/>
      <w:marLeft w:val="0"/>
      <w:marRight w:val="0"/>
      <w:marTop w:val="0"/>
      <w:marBottom w:val="0"/>
      <w:divBdr>
        <w:top w:val="none" w:sz="0" w:space="0" w:color="auto"/>
        <w:left w:val="none" w:sz="0" w:space="0" w:color="auto"/>
        <w:bottom w:val="none" w:sz="0" w:space="0" w:color="auto"/>
        <w:right w:val="none" w:sz="0" w:space="0" w:color="auto"/>
      </w:divBdr>
    </w:div>
    <w:div w:id="361397451">
      <w:bodyDiv w:val="1"/>
      <w:marLeft w:val="0"/>
      <w:marRight w:val="0"/>
      <w:marTop w:val="0"/>
      <w:marBottom w:val="0"/>
      <w:divBdr>
        <w:top w:val="none" w:sz="0" w:space="0" w:color="auto"/>
        <w:left w:val="none" w:sz="0" w:space="0" w:color="auto"/>
        <w:bottom w:val="none" w:sz="0" w:space="0" w:color="auto"/>
        <w:right w:val="none" w:sz="0" w:space="0" w:color="auto"/>
      </w:divBdr>
    </w:div>
    <w:div w:id="361786045">
      <w:bodyDiv w:val="1"/>
      <w:marLeft w:val="0"/>
      <w:marRight w:val="0"/>
      <w:marTop w:val="0"/>
      <w:marBottom w:val="0"/>
      <w:divBdr>
        <w:top w:val="none" w:sz="0" w:space="0" w:color="auto"/>
        <w:left w:val="none" w:sz="0" w:space="0" w:color="auto"/>
        <w:bottom w:val="none" w:sz="0" w:space="0" w:color="auto"/>
        <w:right w:val="none" w:sz="0" w:space="0" w:color="auto"/>
      </w:divBdr>
    </w:div>
    <w:div w:id="367950099">
      <w:bodyDiv w:val="1"/>
      <w:marLeft w:val="0"/>
      <w:marRight w:val="0"/>
      <w:marTop w:val="0"/>
      <w:marBottom w:val="0"/>
      <w:divBdr>
        <w:top w:val="none" w:sz="0" w:space="0" w:color="auto"/>
        <w:left w:val="none" w:sz="0" w:space="0" w:color="auto"/>
        <w:bottom w:val="none" w:sz="0" w:space="0" w:color="auto"/>
        <w:right w:val="none" w:sz="0" w:space="0" w:color="auto"/>
      </w:divBdr>
    </w:div>
    <w:div w:id="375393652">
      <w:bodyDiv w:val="1"/>
      <w:marLeft w:val="0"/>
      <w:marRight w:val="0"/>
      <w:marTop w:val="0"/>
      <w:marBottom w:val="0"/>
      <w:divBdr>
        <w:top w:val="none" w:sz="0" w:space="0" w:color="auto"/>
        <w:left w:val="none" w:sz="0" w:space="0" w:color="auto"/>
        <w:bottom w:val="none" w:sz="0" w:space="0" w:color="auto"/>
        <w:right w:val="none" w:sz="0" w:space="0" w:color="auto"/>
      </w:divBdr>
    </w:div>
    <w:div w:id="375742335">
      <w:bodyDiv w:val="1"/>
      <w:marLeft w:val="0"/>
      <w:marRight w:val="0"/>
      <w:marTop w:val="0"/>
      <w:marBottom w:val="0"/>
      <w:divBdr>
        <w:top w:val="none" w:sz="0" w:space="0" w:color="auto"/>
        <w:left w:val="none" w:sz="0" w:space="0" w:color="auto"/>
        <w:bottom w:val="none" w:sz="0" w:space="0" w:color="auto"/>
        <w:right w:val="none" w:sz="0" w:space="0" w:color="auto"/>
      </w:divBdr>
    </w:div>
    <w:div w:id="381371969">
      <w:bodyDiv w:val="1"/>
      <w:marLeft w:val="0"/>
      <w:marRight w:val="0"/>
      <w:marTop w:val="0"/>
      <w:marBottom w:val="0"/>
      <w:divBdr>
        <w:top w:val="none" w:sz="0" w:space="0" w:color="auto"/>
        <w:left w:val="none" w:sz="0" w:space="0" w:color="auto"/>
        <w:bottom w:val="none" w:sz="0" w:space="0" w:color="auto"/>
        <w:right w:val="none" w:sz="0" w:space="0" w:color="auto"/>
      </w:divBdr>
    </w:div>
    <w:div w:id="382488309">
      <w:bodyDiv w:val="1"/>
      <w:marLeft w:val="0"/>
      <w:marRight w:val="0"/>
      <w:marTop w:val="0"/>
      <w:marBottom w:val="0"/>
      <w:divBdr>
        <w:top w:val="none" w:sz="0" w:space="0" w:color="auto"/>
        <w:left w:val="none" w:sz="0" w:space="0" w:color="auto"/>
        <w:bottom w:val="none" w:sz="0" w:space="0" w:color="auto"/>
        <w:right w:val="none" w:sz="0" w:space="0" w:color="auto"/>
      </w:divBdr>
    </w:div>
    <w:div w:id="390009041">
      <w:bodyDiv w:val="1"/>
      <w:marLeft w:val="0"/>
      <w:marRight w:val="0"/>
      <w:marTop w:val="0"/>
      <w:marBottom w:val="0"/>
      <w:divBdr>
        <w:top w:val="none" w:sz="0" w:space="0" w:color="auto"/>
        <w:left w:val="none" w:sz="0" w:space="0" w:color="auto"/>
        <w:bottom w:val="none" w:sz="0" w:space="0" w:color="auto"/>
        <w:right w:val="none" w:sz="0" w:space="0" w:color="auto"/>
      </w:divBdr>
    </w:div>
    <w:div w:id="391465362">
      <w:bodyDiv w:val="1"/>
      <w:marLeft w:val="0"/>
      <w:marRight w:val="0"/>
      <w:marTop w:val="0"/>
      <w:marBottom w:val="0"/>
      <w:divBdr>
        <w:top w:val="none" w:sz="0" w:space="0" w:color="auto"/>
        <w:left w:val="none" w:sz="0" w:space="0" w:color="auto"/>
        <w:bottom w:val="none" w:sz="0" w:space="0" w:color="auto"/>
        <w:right w:val="none" w:sz="0" w:space="0" w:color="auto"/>
      </w:divBdr>
    </w:div>
    <w:div w:id="392045662">
      <w:bodyDiv w:val="1"/>
      <w:marLeft w:val="0"/>
      <w:marRight w:val="0"/>
      <w:marTop w:val="0"/>
      <w:marBottom w:val="0"/>
      <w:divBdr>
        <w:top w:val="none" w:sz="0" w:space="0" w:color="auto"/>
        <w:left w:val="none" w:sz="0" w:space="0" w:color="auto"/>
        <w:bottom w:val="none" w:sz="0" w:space="0" w:color="auto"/>
        <w:right w:val="none" w:sz="0" w:space="0" w:color="auto"/>
      </w:divBdr>
    </w:div>
    <w:div w:id="396323250">
      <w:bodyDiv w:val="1"/>
      <w:marLeft w:val="0"/>
      <w:marRight w:val="0"/>
      <w:marTop w:val="0"/>
      <w:marBottom w:val="0"/>
      <w:divBdr>
        <w:top w:val="none" w:sz="0" w:space="0" w:color="auto"/>
        <w:left w:val="none" w:sz="0" w:space="0" w:color="auto"/>
        <w:bottom w:val="none" w:sz="0" w:space="0" w:color="auto"/>
        <w:right w:val="none" w:sz="0" w:space="0" w:color="auto"/>
      </w:divBdr>
    </w:div>
    <w:div w:id="396906186">
      <w:bodyDiv w:val="1"/>
      <w:marLeft w:val="0"/>
      <w:marRight w:val="0"/>
      <w:marTop w:val="0"/>
      <w:marBottom w:val="0"/>
      <w:divBdr>
        <w:top w:val="none" w:sz="0" w:space="0" w:color="auto"/>
        <w:left w:val="none" w:sz="0" w:space="0" w:color="auto"/>
        <w:bottom w:val="none" w:sz="0" w:space="0" w:color="auto"/>
        <w:right w:val="none" w:sz="0" w:space="0" w:color="auto"/>
      </w:divBdr>
    </w:div>
    <w:div w:id="402021046">
      <w:bodyDiv w:val="1"/>
      <w:marLeft w:val="0"/>
      <w:marRight w:val="0"/>
      <w:marTop w:val="0"/>
      <w:marBottom w:val="0"/>
      <w:divBdr>
        <w:top w:val="none" w:sz="0" w:space="0" w:color="auto"/>
        <w:left w:val="none" w:sz="0" w:space="0" w:color="auto"/>
        <w:bottom w:val="none" w:sz="0" w:space="0" w:color="auto"/>
        <w:right w:val="none" w:sz="0" w:space="0" w:color="auto"/>
      </w:divBdr>
    </w:div>
    <w:div w:id="402072425">
      <w:bodyDiv w:val="1"/>
      <w:marLeft w:val="0"/>
      <w:marRight w:val="0"/>
      <w:marTop w:val="0"/>
      <w:marBottom w:val="0"/>
      <w:divBdr>
        <w:top w:val="none" w:sz="0" w:space="0" w:color="auto"/>
        <w:left w:val="none" w:sz="0" w:space="0" w:color="auto"/>
        <w:bottom w:val="none" w:sz="0" w:space="0" w:color="auto"/>
        <w:right w:val="none" w:sz="0" w:space="0" w:color="auto"/>
      </w:divBdr>
    </w:div>
    <w:div w:id="411511764">
      <w:bodyDiv w:val="1"/>
      <w:marLeft w:val="0"/>
      <w:marRight w:val="0"/>
      <w:marTop w:val="0"/>
      <w:marBottom w:val="0"/>
      <w:divBdr>
        <w:top w:val="none" w:sz="0" w:space="0" w:color="auto"/>
        <w:left w:val="none" w:sz="0" w:space="0" w:color="auto"/>
        <w:bottom w:val="none" w:sz="0" w:space="0" w:color="auto"/>
        <w:right w:val="none" w:sz="0" w:space="0" w:color="auto"/>
      </w:divBdr>
    </w:div>
    <w:div w:id="413403884">
      <w:bodyDiv w:val="1"/>
      <w:marLeft w:val="0"/>
      <w:marRight w:val="0"/>
      <w:marTop w:val="0"/>
      <w:marBottom w:val="0"/>
      <w:divBdr>
        <w:top w:val="none" w:sz="0" w:space="0" w:color="auto"/>
        <w:left w:val="none" w:sz="0" w:space="0" w:color="auto"/>
        <w:bottom w:val="none" w:sz="0" w:space="0" w:color="auto"/>
        <w:right w:val="none" w:sz="0" w:space="0" w:color="auto"/>
      </w:divBdr>
    </w:div>
    <w:div w:id="416948459">
      <w:bodyDiv w:val="1"/>
      <w:marLeft w:val="0"/>
      <w:marRight w:val="0"/>
      <w:marTop w:val="0"/>
      <w:marBottom w:val="0"/>
      <w:divBdr>
        <w:top w:val="none" w:sz="0" w:space="0" w:color="auto"/>
        <w:left w:val="none" w:sz="0" w:space="0" w:color="auto"/>
        <w:bottom w:val="none" w:sz="0" w:space="0" w:color="auto"/>
        <w:right w:val="none" w:sz="0" w:space="0" w:color="auto"/>
      </w:divBdr>
    </w:div>
    <w:div w:id="417405899">
      <w:bodyDiv w:val="1"/>
      <w:marLeft w:val="0"/>
      <w:marRight w:val="0"/>
      <w:marTop w:val="0"/>
      <w:marBottom w:val="0"/>
      <w:divBdr>
        <w:top w:val="none" w:sz="0" w:space="0" w:color="auto"/>
        <w:left w:val="none" w:sz="0" w:space="0" w:color="auto"/>
        <w:bottom w:val="none" w:sz="0" w:space="0" w:color="auto"/>
        <w:right w:val="none" w:sz="0" w:space="0" w:color="auto"/>
      </w:divBdr>
    </w:div>
    <w:div w:id="420222455">
      <w:bodyDiv w:val="1"/>
      <w:marLeft w:val="0"/>
      <w:marRight w:val="0"/>
      <w:marTop w:val="0"/>
      <w:marBottom w:val="0"/>
      <w:divBdr>
        <w:top w:val="none" w:sz="0" w:space="0" w:color="auto"/>
        <w:left w:val="none" w:sz="0" w:space="0" w:color="auto"/>
        <w:bottom w:val="none" w:sz="0" w:space="0" w:color="auto"/>
        <w:right w:val="none" w:sz="0" w:space="0" w:color="auto"/>
      </w:divBdr>
    </w:div>
    <w:div w:id="430052231">
      <w:bodyDiv w:val="1"/>
      <w:marLeft w:val="0"/>
      <w:marRight w:val="0"/>
      <w:marTop w:val="0"/>
      <w:marBottom w:val="0"/>
      <w:divBdr>
        <w:top w:val="none" w:sz="0" w:space="0" w:color="auto"/>
        <w:left w:val="none" w:sz="0" w:space="0" w:color="auto"/>
        <w:bottom w:val="none" w:sz="0" w:space="0" w:color="auto"/>
        <w:right w:val="none" w:sz="0" w:space="0" w:color="auto"/>
      </w:divBdr>
    </w:div>
    <w:div w:id="430584208">
      <w:bodyDiv w:val="1"/>
      <w:marLeft w:val="0"/>
      <w:marRight w:val="0"/>
      <w:marTop w:val="0"/>
      <w:marBottom w:val="0"/>
      <w:divBdr>
        <w:top w:val="none" w:sz="0" w:space="0" w:color="auto"/>
        <w:left w:val="none" w:sz="0" w:space="0" w:color="auto"/>
        <w:bottom w:val="none" w:sz="0" w:space="0" w:color="auto"/>
        <w:right w:val="none" w:sz="0" w:space="0" w:color="auto"/>
      </w:divBdr>
    </w:div>
    <w:div w:id="432363772">
      <w:bodyDiv w:val="1"/>
      <w:marLeft w:val="0"/>
      <w:marRight w:val="0"/>
      <w:marTop w:val="0"/>
      <w:marBottom w:val="0"/>
      <w:divBdr>
        <w:top w:val="none" w:sz="0" w:space="0" w:color="auto"/>
        <w:left w:val="none" w:sz="0" w:space="0" w:color="auto"/>
        <w:bottom w:val="none" w:sz="0" w:space="0" w:color="auto"/>
        <w:right w:val="none" w:sz="0" w:space="0" w:color="auto"/>
      </w:divBdr>
    </w:div>
    <w:div w:id="432676378">
      <w:bodyDiv w:val="1"/>
      <w:marLeft w:val="0"/>
      <w:marRight w:val="0"/>
      <w:marTop w:val="0"/>
      <w:marBottom w:val="0"/>
      <w:divBdr>
        <w:top w:val="none" w:sz="0" w:space="0" w:color="auto"/>
        <w:left w:val="none" w:sz="0" w:space="0" w:color="auto"/>
        <w:bottom w:val="none" w:sz="0" w:space="0" w:color="auto"/>
        <w:right w:val="none" w:sz="0" w:space="0" w:color="auto"/>
      </w:divBdr>
    </w:div>
    <w:div w:id="434178561">
      <w:bodyDiv w:val="1"/>
      <w:marLeft w:val="0"/>
      <w:marRight w:val="0"/>
      <w:marTop w:val="0"/>
      <w:marBottom w:val="0"/>
      <w:divBdr>
        <w:top w:val="none" w:sz="0" w:space="0" w:color="auto"/>
        <w:left w:val="none" w:sz="0" w:space="0" w:color="auto"/>
        <w:bottom w:val="none" w:sz="0" w:space="0" w:color="auto"/>
        <w:right w:val="none" w:sz="0" w:space="0" w:color="auto"/>
      </w:divBdr>
    </w:div>
    <w:div w:id="434911060">
      <w:bodyDiv w:val="1"/>
      <w:marLeft w:val="0"/>
      <w:marRight w:val="0"/>
      <w:marTop w:val="0"/>
      <w:marBottom w:val="0"/>
      <w:divBdr>
        <w:top w:val="none" w:sz="0" w:space="0" w:color="auto"/>
        <w:left w:val="none" w:sz="0" w:space="0" w:color="auto"/>
        <w:bottom w:val="none" w:sz="0" w:space="0" w:color="auto"/>
        <w:right w:val="none" w:sz="0" w:space="0" w:color="auto"/>
      </w:divBdr>
    </w:div>
    <w:div w:id="436288671">
      <w:bodyDiv w:val="1"/>
      <w:marLeft w:val="0"/>
      <w:marRight w:val="0"/>
      <w:marTop w:val="0"/>
      <w:marBottom w:val="0"/>
      <w:divBdr>
        <w:top w:val="none" w:sz="0" w:space="0" w:color="auto"/>
        <w:left w:val="none" w:sz="0" w:space="0" w:color="auto"/>
        <w:bottom w:val="none" w:sz="0" w:space="0" w:color="auto"/>
        <w:right w:val="none" w:sz="0" w:space="0" w:color="auto"/>
      </w:divBdr>
    </w:div>
    <w:div w:id="441538812">
      <w:bodyDiv w:val="1"/>
      <w:marLeft w:val="0"/>
      <w:marRight w:val="0"/>
      <w:marTop w:val="0"/>
      <w:marBottom w:val="0"/>
      <w:divBdr>
        <w:top w:val="none" w:sz="0" w:space="0" w:color="auto"/>
        <w:left w:val="none" w:sz="0" w:space="0" w:color="auto"/>
        <w:bottom w:val="none" w:sz="0" w:space="0" w:color="auto"/>
        <w:right w:val="none" w:sz="0" w:space="0" w:color="auto"/>
      </w:divBdr>
    </w:div>
    <w:div w:id="443351277">
      <w:bodyDiv w:val="1"/>
      <w:marLeft w:val="0"/>
      <w:marRight w:val="0"/>
      <w:marTop w:val="0"/>
      <w:marBottom w:val="0"/>
      <w:divBdr>
        <w:top w:val="none" w:sz="0" w:space="0" w:color="auto"/>
        <w:left w:val="none" w:sz="0" w:space="0" w:color="auto"/>
        <w:bottom w:val="none" w:sz="0" w:space="0" w:color="auto"/>
        <w:right w:val="none" w:sz="0" w:space="0" w:color="auto"/>
      </w:divBdr>
    </w:div>
    <w:div w:id="458643763">
      <w:bodyDiv w:val="1"/>
      <w:marLeft w:val="0"/>
      <w:marRight w:val="0"/>
      <w:marTop w:val="0"/>
      <w:marBottom w:val="0"/>
      <w:divBdr>
        <w:top w:val="none" w:sz="0" w:space="0" w:color="auto"/>
        <w:left w:val="none" w:sz="0" w:space="0" w:color="auto"/>
        <w:bottom w:val="none" w:sz="0" w:space="0" w:color="auto"/>
        <w:right w:val="none" w:sz="0" w:space="0" w:color="auto"/>
      </w:divBdr>
    </w:div>
    <w:div w:id="458766533">
      <w:bodyDiv w:val="1"/>
      <w:marLeft w:val="0"/>
      <w:marRight w:val="0"/>
      <w:marTop w:val="0"/>
      <w:marBottom w:val="0"/>
      <w:divBdr>
        <w:top w:val="none" w:sz="0" w:space="0" w:color="auto"/>
        <w:left w:val="none" w:sz="0" w:space="0" w:color="auto"/>
        <w:bottom w:val="none" w:sz="0" w:space="0" w:color="auto"/>
        <w:right w:val="none" w:sz="0" w:space="0" w:color="auto"/>
      </w:divBdr>
    </w:div>
    <w:div w:id="459227098">
      <w:bodyDiv w:val="1"/>
      <w:marLeft w:val="0"/>
      <w:marRight w:val="0"/>
      <w:marTop w:val="0"/>
      <w:marBottom w:val="0"/>
      <w:divBdr>
        <w:top w:val="none" w:sz="0" w:space="0" w:color="auto"/>
        <w:left w:val="none" w:sz="0" w:space="0" w:color="auto"/>
        <w:bottom w:val="none" w:sz="0" w:space="0" w:color="auto"/>
        <w:right w:val="none" w:sz="0" w:space="0" w:color="auto"/>
      </w:divBdr>
    </w:div>
    <w:div w:id="460459288">
      <w:bodyDiv w:val="1"/>
      <w:marLeft w:val="0"/>
      <w:marRight w:val="0"/>
      <w:marTop w:val="0"/>
      <w:marBottom w:val="0"/>
      <w:divBdr>
        <w:top w:val="none" w:sz="0" w:space="0" w:color="auto"/>
        <w:left w:val="none" w:sz="0" w:space="0" w:color="auto"/>
        <w:bottom w:val="none" w:sz="0" w:space="0" w:color="auto"/>
        <w:right w:val="none" w:sz="0" w:space="0" w:color="auto"/>
      </w:divBdr>
    </w:div>
    <w:div w:id="462045529">
      <w:bodyDiv w:val="1"/>
      <w:marLeft w:val="0"/>
      <w:marRight w:val="0"/>
      <w:marTop w:val="0"/>
      <w:marBottom w:val="0"/>
      <w:divBdr>
        <w:top w:val="none" w:sz="0" w:space="0" w:color="auto"/>
        <w:left w:val="none" w:sz="0" w:space="0" w:color="auto"/>
        <w:bottom w:val="none" w:sz="0" w:space="0" w:color="auto"/>
        <w:right w:val="none" w:sz="0" w:space="0" w:color="auto"/>
      </w:divBdr>
    </w:div>
    <w:div w:id="465464655">
      <w:bodyDiv w:val="1"/>
      <w:marLeft w:val="0"/>
      <w:marRight w:val="0"/>
      <w:marTop w:val="0"/>
      <w:marBottom w:val="0"/>
      <w:divBdr>
        <w:top w:val="none" w:sz="0" w:space="0" w:color="auto"/>
        <w:left w:val="none" w:sz="0" w:space="0" w:color="auto"/>
        <w:bottom w:val="none" w:sz="0" w:space="0" w:color="auto"/>
        <w:right w:val="none" w:sz="0" w:space="0" w:color="auto"/>
      </w:divBdr>
    </w:div>
    <w:div w:id="477066313">
      <w:bodyDiv w:val="1"/>
      <w:marLeft w:val="0"/>
      <w:marRight w:val="0"/>
      <w:marTop w:val="0"/>
      <w:marBottom w:val="0"/>
      <w:divBdr>
        <w:top w:val="none" w:sz="0" w:space="0" w:color="auto"/>
        <w:left w:val="none" w:sz="0" w:space="0" w:color="auto"/>
        <w:bottom w:val="none" w:sz="0" w:space="0" w:color="auto"/>
        <w:right w:val="none" w:sz="0" w:space="0" w:color="auto"/>
      </w:divBdr>
    </w:div>
    <w:div w:id="482697412">
      <w:bodyDiv w:val="1"/>
      <w:marLeft w:val="0"/>
      <w:marRight w:val="0"/>
      <w:marTop w:val="0"/>
      <w:marBottom w:val="0"/>
      <w:divBdr>
        <w:top w:val="none" w:sz="0" w:space="0" w:color="auto"/>
        <w:left w:val="none" w:sz="0" w:space="0" w:color="auto"/>
        <w:bottom w:val="none" w:sz="0" w:space="0" w:color="auto"/>
        <w:right w:val="none" w:sz="0" w:space="0" w:color="auto"/>
      </w:divBdr>
    </w:div>
    <w:div w:id="485166789">
      <w:bodyDiv w:val="1"/>
      <w:marLeft w:val="0"/>
      <w:marRight w:val="0"/>
      <w:marTop w:val="0"/>
      <w:marBottom w:val="0"/>
      <w:divBdr>
        <w:top w:val="none" w:sz="0" w:space="0" w:color="auto"/>
        <w:left w:val="none" w:sz="0" w:space="0" w:color="auto"/>
        <w:bottom w:val="none" w:sz="0" w:space="0" w:color="auto"/>
        <w:right w:val="none" w:sz="0" w:space="0" w:color="auto"/>
      </w:divBdr>
    </w:div>
    <w:div w:id="486243331">
      <w:bodyDiv w:val="1"/>
      <w:marLeft w:val="0"/>
      <w:marRight w:val="0"/>
      <w:marTop w:val="0"/>
      <w:marBottom w:val="0"/>
      <w:divBdr>
        <w:top w:val="none" w:sz="0" w:space="0" w:color="auto"/>
        <w:left w:val="none" w:sz="0" w:space="0" w:color="auto"/>
        <w:bottom w:val="none" w:sz="0" w:space="0" w:color="auto"/>
        <w:right w:val="none" w:sz="0" w:space="0" w:color="auto"/>
      </w:divBdr>
    </w:div>
    <w:div w:id="492837694">
      <w:bodyDiv w:val="1"/>
      <w:marLeft w:val="0"/>
      <w:marRight w:val="0"/>
      <w:marTop w:val="0"/>
      <w:marBottom w:val="0"/>
      <w:divBdr>
        <w:top w:val="none" w:sz="0" w:space="0" w:color="auto"/>
        <w:left w:val="none" w:sz="0" w:space="0" w:color="auto"/>
        <w:bottom w:val="none" w:sz="0" w:space="0" w:color="auto"/>
        <w:right w:val="none" w:sz="0" w:space="0" w:color="auto"/>
      </w:divBdr>
    </w:div>
    <w:div w:id="499397084">
      <w:bodyDiv w:val="1"/>
      <w:marLeft w:val="0"/>
      <w:marRight w:val="0"/>
      <w:marTop w:val="0"/>
      <w:marBottom w:val="0"/>
      <w:divBdr>
        <w:top w:val="none" w:sz="0" w:space="0" w:color="auto"/>
        <w:left w:val="none" w:sz="0" w:space="0" w:color="auto"/>
        <w:bottom w:val="none" w:sz="0" w:space="0" w:color="auto"/>
        <w:right w:val="none" w:sz="0" w:space="0" w:color="auto"/>
      </w:divBdr>
    </w:div>
    <w:div w:id="500045184">
      <w:bodyDiv w:val="1"/>
      <w:marLeft w:val="0"/>
      <w:marRight w:val="0"/>
      <w:marTop w:val="0"/>
      <w:marBottom w:val="0"/>
      <w:divBdr>
        <w:top w:val="none" w:sz="0" w:space="0" w:color="auto"/>
        <w:left w:val="none" w:sz="0" w:space="0" w:color="auto"/>
        <w:bottom w:val="none" w:sz="0" w:space="0" w:color="auto"/>
        <w:right w:val="none" w:sz="0" w:space="0" w:color="auto"/>
      </w:divBdr>
    </w:div>
    <w:div w:id="503597041">
      <w:bodyDiv w:val="1"/>
      <w:marLeft w:val="0"/>
      <w:marRight w:val="0"/>
      <w:marTop w:val="0"/>
      <w:marBottom w:val="0"/>
      <w:divBdr>
        <w:top w:val="none" w:sz="0" w:space="0" w:color="auto"/>
        <w:left w:val="none" w:sz="0" w:space="0" w:color="auto"/>
        <w:bottom w:val="none" w:sz="0" w:space="0" w:color="auto"/>
        <w:right w:val="none" w:sz="0" w:space="0" w:color="auto"/>
      </w:divBdr>
    </w:div>
    <w:div w:id="504978980">
      <w:bodyDiv w:val="1"/>
      <w:marLeft w:val="0"/>
      <w:marRight w:val="0"/>
      <w:marTop w:val="0"/>
      <w:marBottom w:val="0"/>
      <w:divBdr>
        <w:top w:val="none" w:sz="0" w:space="0" w:color="auto"/>
        <w:left w:val="none" w:sz="0" w:space="0" w:color="auto"/>
        <w:bottom w:val="none" w:sz="0" w:space="0" w:color="auto"/>
        <w:right w:val="none" w:sz="0" w:space="0" w:color="auto"/>
      </w:divBdr>
    </w:div>
    <w:div w:id="505900191">
      <w:bodyDiv w:val="1"/>
      <w:marLeft w:val="0"/>
      <w:marRight w:val="0"/>
      <w:marTop w:val="0"/>
      <w:marBottom w:val="0"/>
      <w:divBdr>
        <w:top w:val="none" w:sz="0" w:space="0" w:color="auto"/>
        <w:left w:val="none" w:sz="0" w:space="0" w:color="auto"/>
        <w:bottom w:val="none" w:sz="0" w:space="0" w:color="auto"/>
        <w:right w:val="none" w:sz="0" w:space="0" w:color="auto"/>
      </w:divBdr>
    </w:div>
    <w:div w:id="505904742">
      <w:bodyDiv w:val="1"/>
      <w:marLeft w:val="0"/>
      <w:marRight w:val="0"/>
      <w:marTop w:val="0"/>
      <w:marBottom w:val="0"/>
      <w:divBdr>
        <w:top w:val="none" w:sz="0" w:space="0" w:color="auto"/>
        <w:left w:val="none" w:sz="0" w:space="0" w:color="auto"/>
        <w:bottom w:val="none" w:sz="0" w:space="0" w:color="auto"/>
        <w:right w:val="none" w:sz="0" w:space="0" w:color="auto"/>
      </w:divBdr>
    </w:div>
    <w:div w:id="508257037">
      <w:bodyDiv w:val="1"/>
      <w:marLeft w:val="0"/>
      <w:marRight w:val="0"/>
      <w:marTop w:val="0"/>
      <w:marBottom w:val="0"/>
      <w:divBdr>
        <w:top w:val="none" w:sz="0" w:space="0" w:color="auto"/>
        <w:left w:val="none" w:sz="0" w:space="0" w:color="auto"/>
        <w:bottom w:val="none" w:sz="0" w:space="0" w:color="auto"/>
        <w:right w:val="none" w:sz="0" w:space="0" w:color="auto"/>
      </w:divBdr>
    </w:div>
    <w:div w:id="516046521">
      <w:bodyDiv w:val="1"/>
      <w:marLeft w:val="0"/>
      <w:marRight w:val="0"/>
      <w:marTop w:val="0"/>
      <w:marBottom w:val="0"/>
      <w:divBdr>
        <w:top w:val="none" w:sz="0" w:space="0" w:color="auto"/>
        <w:left w:val="none" w:sz="0" w:space="0" w:color="auto"/>
        <w:bottom w:val="none" w:sz="0" w:space="0" w:color="auto"/>
        <w:right w:val="none" w:sz="0" w:space="0" w:color="auto"/>
      </w:divBdr>
    </w:div>
    <w:div w:id="521863630">
      <w:bodyDiv w:val="1"/>
      <w:marLeft w:val="0"/>
      <w:marRight w:val="0"/>
      <w:marTop w:val="0"/>
      <w:marBottom w:val="0"/>
      <w:divBdr>
        <w:top w:val="none" w:sz="0" w:space="0" w:color="auto"/>
        <w:left w:val="none" w:sz="0" w:space="0" w:color="auto"/>
        <w:bottom w:val="none" w:sz="0" w:space="0" w:color="auto"/>
        <w:right w:val="none" w:sz="0" w:space="0" w:color="auto"/>
      </w:divBdr>
    </w:div>
    <w:div w:id="522480541">
      <w:bodyDiv w:val="1"/>
      <w:marLeft w:val="0"/>
      <w:marRight w:val="0"/>
      <w:marTop w:val="0"/>
      <w:marBottom w:val="0"/>
      <w:divBdr>
        <w:top w:val="none" w:sz="0" w:space="0" w:color="auto"/>
        <w:left w:val="none" w:sz="0" w:space="0" w:color="auto"/>
        <w:bottom w:val="none" w:sz="0" w:space="0" w:color="auto"/>
        <w:right w:val="none" w:sz="0" w:space="0" w:color="auto"/>
      </w:divBdr>
    </w:div>
    <w:div w:id="526525802">
      <w:bodyDiv w:val="1"/>
      <w:marLeft w:val="0"/>
      <w:marRight w:val="0"/>
      <w:marTop w:val="0"/>
      <w:marBottom w:val="0"/>
      <w:divBdr>
        <w:top w:val="none" w:sz="0" w:space="0" w:color="auto"/>
        <w:left w:val="none" w:sz="0" w:space="0" w:color="auto"/>
        <w:bottom w:val="none" w:sz="0" w:space="0" w:color="auto"/>
        <w:right w:val="none" w:sz="0" w:space="0" w:color="auto"/>
      </w:divBdr>
    </w:div>
    <w:div w:id="527639455">
      <w:bodyDiv w:val="1"/>
      <w:marLeft w:val="0"/>
      <w:marRight w:val="0"/>
      <w:marTop w:val="0"/>
      <w:marBottom w:val="0"/>
      <w:divBdr>
        <w:top w:val="none" w:sz="0" w:space="0" w:color="auto"/>
        <w:left w:val="none" w:sz="0" w:space="0" w:color="auto"/>
        <w:bottom w:val="none" w:sz="0" w:space="0" w:color="auto"/>
        <w:right w:val="none" w:sz="0" w:space="0" w:color="auto"/>
      </w:divBdr>
    </w:div>
    <w:div w:id="532885676">
      <w:bodyDiv w:val="1"/>
      <w:marLeft w:val="0"/>
      <w:marRight w:val="0"/>
      <w:marTop w:val="0"/>
      <w:marBottom w:val="0"/>
      <w:divBdr>
        <w:top w:val="none" w:sz="0" w:space="0" w:color="auto"/>
        <w:left w:val="none" w:sz="0" w:space="0" w:color="auto"/>
        <w:bottom w:val="none" w:sz="0" w:space="0" w:color="auto"/>
        <w:right w:val="none" w:sz="0" w:space="0" w:color="auto"/>
      </w:divBdr>
    </w:div>
    <w:div w:id="534805679">
      <w:bodyDiv w:val="1"/>
      <w:marLeft w:val="0"/>
      <w:marRight w:val="0"/>
      <w:marTop w:val="0"/>
      <w:marBottom w:val="0"/>
      <w:divBdr>
        <w:top w:val="none" w:sz="0" w:space="0" w:color="auto"/>
        <w:left w:val="none" w:sz="0" w:space="0" w:color="auto"/>
        <w:bottom w:val="none" w:sz="0" w:space="0" w:color="auto"/>
        <w:right w:val="none" w:sz="0" w:space="0" w:color="auto"/>
      </w:divBdr>
    </w:div>
    <w:div w:id="542643490">
      <w:bodyDiv w:val="1"/>
      <w:marLeft w:val="0"/>
      <w:marRight w:val="0"/>
      <w:marTop w:val="0"/>
      <w:marBottom w:val="0"/>
      <w:divBdr>
        <w:top w:val="none" w:sz="0" w:space="0" w:color="auto"/>
        <w:left w:val="none" w:sz="0" w:space="0" w:color="auto"/>
        <w:bottom w:val="none" w:sz="0" w:space="0" w:color="auto"/>
        <w:right w:val="none" w:sz="0" w:space="0" w:color="auto"/>
      </w:divBdr>
    </w:div>
    <w:div w:id="553587488">
      <w:bodyDiv w:val="1"/>
      <w:marLeft w:val="0"/>
      <w:marRight w:val="0"/>
      <w:marTop w:val="0"/>
      <w:marBottom w:val="0"/>
      <w:divBdr>
        <w:top w:val="none" w:sz="0" w:space="0" w:color="auto"/>
        <w:left w:val="none" w:sz="0" w:space="0" w:color="auto"/>
        <w:bottom w:val="none" w:sz="0" w:space="0" w:color="auto"/>
        <w:right w:val="none" w:sz="0" w:space="0" w:color="auto"/>
      </w:divBdr>
    </w:div>
    <w:div w:id="554245741">
      <w:bodyDiv w:val="1"/>
      <w:marLeft w:val="0"/>
      <w:marRight w:val="0"/>
      <w:marTop w:val="0"/>
      <w:marBottom w:val="0"/>
      <w:divBdr>
        <w:top w:val="none" w:sz="0" w:space="0" w:color="auto"/>
        <w:left w:val="none" w:sz="0" w:space="0" w:color="auto"/>
        <w:bottom w:val="none" w:sz="0" w:space="0" w:color="auto"/>
        <w:right w:val="none" w:sz="0" w:space="0" w:color="auto"/>
      </w:divBdr>
      <w:divsChild>
        <w:div w:id="1719744917">
          <w:marLeft w:val="0"/>
          <w:marRight w:val="0"/>
          <w:marTop w:val="0"/>
          <w:marBottom w:val="0"/>
          <w:divBdr>
            <w:top w:val="none" w:sz="0" w:space="0" w:color="auto"/>
            <w:left w:val="none" w:sz="0" w:space="0" w:color="auto"/>
            <w:bottom w:val="none" w:sz="0" w:space="0" w:color="auto"/>
            <w:right w:val="none" w:sz="0" w:space="0" w:color="auto"/>
          </w:divBdr>
          <w:divsChild>
            <w:div w:id="195536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4814">
      <w:bodyDiv w:val="1"/>
      <w:marLeft w:val="0"/>
      <w:marRight w:val="0"/>
      <w:marTop w:val="0"/>
      <w:marBottom w:val="0"/>
      <w:divBdr>
        <w:top w:val="none" w:sz="0" w:space="0" w:color="auto"/>
        <w:left w:val="none" w:sz="0" w:space="0" w:color="auto"/>
        <w:bottom w:val="none" w:sz="0" w:space="0" w:color="auto"/>
        <w:right w:val="none" w:sz="0" w:space="0" w:color="auto"/>
      </w:divBdr>
    </w:div>
    <w:div w:id="556278036">
      <w:bodyDiv w:val="1"/>
      <w:marLeft w:val="0"/>
      <w:marRight w:val="0"/>
      <w:marTop w:val="0"/>
      <w:marBottom w:val="0"/>
      <w:divBdr>
        <w:top w:val="none" w:sz="0" w:space="0" w:color="auto"/>
        <w:left w:val="none" w:sz="0" w:space="0" w:color="auto"/>
        <w:bottom w:val="none" w:sz="0" w:space="0" w:color="auto"/>
        <w:right w:val="none" w:sz="0" w:space="0" w:color="auto"/>
      </w:divBdr>
    </w:div>
    <w:div w:id="560335243">
      <w:bodyDiv w:val="1"/>
      <w:marLeft w:val="0"/>
      <w:marRight w:val="0"/>
      <w:marTop w:val="0"/>
      <w:marBottom w:val="0"/>
      <w:divBdr>
        <w:top w:val="none" w:sz="0" w:space="0" w:color="auto"/>
        <w:left w:val="none" w:sz="0" w:space="0" w:color="auto"/>
        <w:bottom w:val="none" w:sz="0" w:space="0" w:color="auto"/>
        <w:right w:val="none" w:sz="0" w:space="0" w:color="auto"/>
      </w:divBdr>
    </w:div>
    <w:div w:id="566695233">
      <w:bodyDiv w:val="1"/>
      <w:marLeft w:val="0"/>
      <w:marRight w:val="0"/>
      <w:marTop w:val="0"/>
      <w:marBottom w:val="0"/>
      <w:divBdr>
        <w:top w:val="none" w:sz="0" w:space="0" w:color="auto"/>
        <w:left w:val="none" w:sz="0" w:space="0" w:color="auto"/>
        <w:bottom w:val="none" w:sz="0" w:space="0" w:color="auto"/>
        <w:right w:val="none" w:sz="0" w:space="0" w:color="auto"/>
      </w:divBdr>
    </w:div>
    <w:div w:id="573663149">
      <w:bodyDiv w:val="1"/>
      <w:marLeft w:val="0"/>
      <w:marRight w:val="0"/>
      <w:marTop w:val="0"/>
      <w:marBottom w:val="0"/>
      <w:divBdr>
        <w:top w:val="none" w:sz="0" w:space="0" w:color="auto"/>
        <w:left w:val="none" w:sz="0" w:space="0" w:color="auto"/>
        <w:bottom w:val="none" w:sz="0" w:space="0" w:color="auto"/>
        <w:right w:val="none" w:sz="0" w:space="0" w:color="auto"/>
      </w:divBdr>
    </w:div>
    <w:div w:id="576283016">
      <w:bodyDiv w:val="1"/>
      <w:marLeft w:val="0"/>
      <w:marRight w:val="0"/>
      <w:marTop w:val="0"/>
      <w:marBottom w:val="0"/>
      <w:divBdr>
        <w:top w:val="none" w:sz="0" w:space="0" w:color="auto"/>
        <w:left w:val="none" w:sz="0" w:space="0" w:color="auto"/>
        <w:bottom w:val="none" w:sz="0" w:space="0" w:color="auto"/>
        <w:right w:val="none" w:sz="0" w:space="0" w:color="auto"/>
      </w:divBdr>
    </w:div>
    <w:div w:id="577708570">
      <w:bodyDiv w:val="1"/>
      <w:marLeft w:val="0"/>
      <w:marRight w:val="0"/>
      <w:marTop w:val="0"/>
      <w:marBottom w:val="0"/>
      <w:divBdr>
        <w:top w:val="none" w:sz="0" w:space="0" w:color="auto"/>
        <w:left w:val="none" w:sz="0" w:space="0" w:color="auto"/>
        <w:bottom w:val="none" w:sz="0" w:space="0" w:color="auto"/>
        <w:right w:val="none" w:sz="0" w:space="0" w:color="auto"/>
      </w:divBdr>
    </w:div>
    <w:div w:id="578708103">
      <w:bodyDiv w:val="1"/>
      <w:marLeft w:val="0"/>
      <w:marRight w:val="0"/>
      <w:marTop w:val="0"/>
      <w:marBottom w:val="0"/>
      <w:divBdr>
        <w:top w:val="none" w:sz="0" w:space="0" w:color="auto"/>
        <w:left w:val="none" w:sz="0" w:space="0" w:color="auto"/>
        <w:bottom w:val="none" w:sz="0" w:space="0" w:color="auto"/>
        <w:right w:val="none" w:sz="0" w:space="0" w:color="auto"/>
      </w:divBdr>
    </w:div>
    <w:div w:id="579869146">
      <w:bodyDiv w:val="1"/>
      <w:marLeft w:val="0"/>
      <w:marRight w:val="0"/>
      <w:marTop w:val="0"/>
      <w:marBottom w:val="0"/>
      <w:divBdr>
        <w:top w:val="none" w:sz="0" w:space="0" w:color="auto"/>
        <w:left w:val="none" w:sz="0" w:space="0" w:color="auto"/>
        <w:bottom w:val="none" w:sz="0" w:space="0" w:color="auto"/>
        <w:right w:val="none" w:sz="0" w:space="0" w:color="auto"/>
      </w:divBdr>
    </w:div>
    <w:div w:id="583338839">
      <w:bodyDiv w:val="1"/>
      <w:marLeft w:val="0"/>
      <w:marRight w:val="0"/>
      <w:marTop w:val="0"/>
      <w:marBottom w:val="0"/>
      <w:divBdr>
        <w:top w:val="none" w:sz="0" w:space="0" w:color="auto"/>
        <w:left w:val="none" w:sz="0" w:space="0" w:color="auto"/>
        <w:bottom w:val="none" w:sz="0" w:space="0" w:color="auto"/>
        <w:right w:val="none" w:sz="0" w:space="0" w:color="auto"/>
      </w:divBdr>
    </w:div>
    <w:div w:id="583565286">
      <w:bodyDiv w:val="1"/>
      <w:marLeft w:val="0"/>
      <w:marRight w:val="0"/>
      <w:marTop w:val="0"/>
      <w:marBottom w:val="0"/>
      <w:divBdr>
        <w:top w:val="none" w:sz="0" w:space="0" w:color="auto"/>
        <w:left w:val="none" w:sz="0" w:space="0" w:color="auto"/>
        <w:bottom w:val="none" w:sz="0" w:space="0" w:color="auto"/>
        <w:right w:val="none" w:sz="0" w:space="0" w:color="auto"/>
      </w:divBdr>
    </w:div>
    <w:div w:id="586037198">
      <w:bodyDiv w:val="1"/>
      <w:marLeft w:val="0"/>
      <w:marRight w:val="0"/>
      <w:marTop w:val="0"/>
      <w:marBottom w:val="0"/>
      <w:divBdr>
        <w:top w:val="none" w:sz="0" w:space="0" w:color="auto"/>
        <w:left w:val="none" w:sz="0" w:space="0" w:color="auto"/>
        <w:bottom w:val="none" w:sz="0" w:space="0" w:color="auto"/>
        <w:right w:val="none" w:sz="0" w:space="0" w:color="auto"/>
      </w:divBdr>
    </w:div>
    <w:div w:id="593899733">
      <w:bodyDiv w:val="1"/>
      <w:marLeft w:val="0"/>
      <w:marRight w:val="0"/>
      <w:marTop w:val="0"/>
      <w:marBottom w:val="0"/>
      <w:divBdr>
        <w:top w:val="none" w:sz="0" w:space="0" w:color="auto"/>
        <w:left w:val="none" w:sz="0" w:space="0" w:color="auto"/>
        <w:bottom w:val="none" w:sz="0" w:space="0" w:color="auto"/>
        <w:right w:val="none" w:sz="0" w:space="0" w:color="auto"/>
      </w:divBdr>
    </w:div>
    <w:div w:id="601380702">
      <w:bodyDiv w:val="1"/>
      <w:marLeft w:val="0"/>
      <w:marRight w:val="0"/>
      <w:marTop w:val="0"/>
      <w:marBottom w:val="0"/>
      <w:divBdr>
        <w:top w:val="none" w:sz="0" w:space="0" w:color="auto"/>
        <w:left w:val="none" w:sz="0" w:space="0" w:color="auto"/>
        <w:bottom w:val="none" w:sz="0" w:space="0" w:color="auto"/>
        <w:right w:val="none" w:sz="0" w:space="0" w:color="auto"/>
      </w:divBdr>
    </w:div>
    <w:div w:id="607928508">
      <w:bodyDiv w:val="1"/>
      <w:marLeft w:val="0"/>
      <w:marRight w:val="0"/>
      <w:marTop w:val="0"/>
      <w:marBottom w:val="0"/>
      <w:divBdr>
        <w:top w:val="none" w:sz="0" w:space="0" w:color="auto"/>
        <w:left w:val="none" w:sz="0" w:space="0" w:color="auto"/>
        <w:bottom w:val="none" w:sz="0" w:space="0" w:color="auto"/>
        <w:right w:val="none" w:sz="0" w:space="0" w:color="auto"/>
      </w:divBdr>
    </w:div>
    <w:div w:id="610547808">
      <w:bodyDiv w:val="1"/>
      <w:marLeft w:val="0"/>
      <w:marRight w:val="0"/>
      <w:marTop w:val="0"/>
      <w:marBottom w:val="0"/>
      <w:divBdr>
        <w:top w:val="none" w:sz="0" w:space="0" w:color="auto"/>
        <w:left w:val="none" w:sz="0" w:space="0" w:color="auto"/>
        <w:bottom w:val="none" w:sz="0" w:space="0" w:color="auto"/>
        <w:right w:val="none" w:sz="0" w:space="0" w:color="auto"/>
      </w:divBdr>
    </w:div>
    <w:div w:id="612395288">
      <w:bodyDiv w:val="1"/>
      <w:marLeft w:val="0"/>
      <w:marRight w:val="0"/>
      <w:marTop w:val="0"/>
      <w:marBottom w:val="0"/>
      <w:divBdr>
        <w:top w:val="none" w:sz="0" w:space="0" w:color="auto"/>
        <w:left w:val="none" w:sz="0" w:space="0" w:color="auto"/>
        <w:bottom w:val="none" w:sz="0" w:space="0" w:color="auto"/>
        <w:right w:val="none" w:sz="0" w:space="0" w:color="auto"/>
      </w:divBdr>
    </w:div>
    <w:div w:id="616912104">
      <w:bodyDiv w:val="1"/>
      <w:marLeft w:val="0"/>
      <w:marRight w:val="0"/>
      <w:marTop w:val="0"/>
      <w:marBottom w:val="0"/>
      <w:divBdr>
        <w:top w:val="none" w:sz="0" w:space="0" w:color="auto"/>
        <w:left w:val="none" w:sz="0" w:space="0" w:color="auto"/>
        <w:bottom w:val="none" w:sz="0" w:space="0" w:color="auto"/>
        <w:right w:val="none" w:sz="0" w:space="0" w:color="auto"/>
      </w:divBdr>
    </w:div>
    <w:div w:id="619192729">
      <w:bodyDiv w:val="1"/>
      <w:marLeft w:val="0"/>
      <w:marRight w:val="0"/>
      <w:marTop w:val="0"/>
      <w:marBottom w:val="0"/>
      <w:divBdr>
        <w:top w:val="none" w:sz="0" w:space="0" w:color="auto"/>
        <w:left w:val="none" w:sz="0" w:space="0" w:color="auto"/>
        <w:bottom w:val="none" w:sz="0" w:space="0" w:color="auto"/>
        <w:right w:val="none" w:sz="0" w:space="0" w:color="auto"/>
      </w:divBdr>
    </w:div>
    <w:div w:id="624626222">
      <w:bodyDiv w:val="1"/>
      <w:marLeft w:val="0"/>
      <w:marRight w:val="0"/>
      <w:marTop w:val="0"/>
      <w:marBottom w:val="0"/>
      <w:divBdr>
        <w:top w:val="none" w:sz="0" w:space="0" w:color="auto"/>
        <w:left w:val="none" w:sz="0" w:space="0" w:color="auto"/>
        <w:bottom w:val="none" w:sz="0" w:space="0" w:color="auto"/>
        <w:right w:val="none" w:sz="0" w:space="0" w:color="auto"/>
      </w:divBdr>
    </w:div>
    <w:div w:id="628584536">
      <w:bodyDiv w:val="1"/>
      <w:marLeft w:val="0"/>
      <w:marRight w:val="0"/>
      <w:marTop w:val="0"/>
      <w:marBottom w:val="0"/>
      <w:divBdr>
        <w:top w:val="none" w:sz="0" w:space="0" w:color="auto"/>
        <w:left w:val="none" w:sz="0" w:space="0" w:color="auto"/>
        <w:bottom w:val="none" w:sz="0" w:space="0" w:color="auto"/>
        <w:right w:val="none" w:sz="0" w:space="0" w:color="auto"/>
      </w:divBdr>
    </w:div>
    <w:div w:id="628972294">
      <w:bodyDiv w:val="1"/>
      <w:marLeft w:val="0"/>
      <w:marRight w:val="0"/>
      <w:marTop w:val="0"/>
      <w:marBottom w:val="0"/>
      <w:divBdr>
        <w:top w:val="none" w:sz="0" w:space="0" w:color="auto"/>
        <w:left w:val="none" w:sz="0" w:space="0" w:color="auto"/>
        <w:bottom w:val="none" w:sz="0" w:space="0" w:color="auto"/>
        <w:right w:val="none" w:sz="0" w:space="0" w:color="auto"/>
      </w:divBdr>
    </w:div>
    <w:div w:id="631061004">
      <w:bodyDiv w:val="1"/>
      <w:marLeft w:val="0"/>
      <w:marRight w:val="0"/>
      <w:marTop w:val="0"/>
      <w:marBottom w:val="0"/>
      <w:divBdr>
        <w:top w:val="none" w:sz="0" w:space="0" w:color="auto"/>
        <w:left w:val="none" w:sz="0" w:space="0" w:color="auto"/>
        <w:bottom w:val="none" w:sz="0" w:space="0" w:color="auto"/>
        <w:right w:val="none" w:sz="0" w:space="0" w:color="auto"/>
      </w:divBdr>
    </w:div>
    <w:div w:id="634333521">
      <w:bodyDiv w:val="1"/>
      <w:marLeft w:val="0"/>
      <w:marRight w:val="0"/>
      <w:marTop w:val="0"/>
      <w:marBottom w:val="0"/>
      <w:divBdr>
        <w:top w:val="none" w:sz="0" w:space="0" w:color="auto"/>
        <w:left w:val="none" w:sz="0" w:space="0" w:color="auto"/>
        <w:bottom w:val="none" w:sz="0" w:space="0" w:color="auto"/>
        <w:right w:val="none" w:sz="0" w:space="0" w:color="auto"/>
      </w:divBdr>
    </w:div>
    <w:div w:id="635600075">
      <w:bodyDiv w:val="1"/>
      <w:marLeft w:val="0"/>
      <w:marRight w:val="0"/>
      <w:marTop w:val="0"/>
      <w:marBottom w:val="0"/>
      <w:divBdr>
        <w:top w:val="none" w:sz="0" w:space="0" w:color="auto"/>
        <w:left w:val="none" w:sz="0" w:space="0" w:color="auto"/>
        <w:bottom w:val="none" w:sz="0" w:space="0" w:color="auto"/>
        <w:right w:val="none" w:sz="0" w:space="0" w:color="auto"/>
      </w:divBdr>
    </w:div>
    <w:div w:id="639071859">
      <w:bodyDiv w:val="1"/>
      <w:marLeft w:val="0"/>
      <w:marRight w:val="0"/>
      <w:marTop w:val="0"/>
      <w:marBottom w:val="0"/>
      <w:divBdr>
        <w:top w:val="none" w:sz="0" w:space="0" w:color="auto"/>
        <w:left w:val="none" w:sz="0" w:space="0" w:color="auto"/>
        <w:bottom w:val="none" w:sz="0" w:space="0" w:color="auto"/>
        <w:right w:val="none" w:sz="0" w:space="0" w:color="auto"/>
      </w:divBdr>
    </w:div>
    <w:div w:id="642467810">
      <w:bodyDiv w:val="1"/>
      <w:marLeft w:val="0"/>
      <w:marRight w:val="0"/>
      <w:marTop w:val="0"/>
      <w:marBottom w:val="0"/>
      <w:divBdr>
        <w:top w:val="none" w:sz="0" w:space="0" w:color="auto"/>
        <w:left w:val="none" w:sz="0" w:space="0" w:color="auto"/>
        <w:bottom w:val="none" w:sz="0" w:space="0" w:color="auto"/>
        <w:right w:val="none" w:sz="0" w:space="0" w:color="auto"/>
      </w:divBdr>
    </w:div>
    <w:div w:id="648945704">
      <w:bodyDiv w:val="1"/>
      <w:marLeft w:val="0"/>
      <w:marRight w:val="0"/>
      <w:marTop w:val="0"/>
      <w:marBottom w:val="0"/>
      <w:divBdr>
        <w:top w:val="none" w:sz="0" w:space="0" w:color="auto"/>
        <w:left w:val="none" w:sz="0" w:space="0" w:color="auto"/>
        <w:bottom w:val="none" w:sz="0" w:space="0" w:color="auto"/>
        <w:right w:val="none" w:sz="0" w:space="0" w:color="auto"/>
      </w:divBdr>
    </w:div>
    <w:div w:id="652291444">
      <w:bodyDiv w:val="1"/>
      <w:marLeft w:val="0"/>
      <w:marRight w:val="0"/>
      <w:marTop w:val="0"/>
      <w:marBottom w:val="0"/>
      <w:divBdr>
        <w:top w:val="none" w:sz="0" w:space="0" w:color="auto"/>
        <w:left w:val="none" w:sz="0" w:space="0" w:color="auto"/>
        <w:bottom w:val="none" w:sz="0" w:space="0" w:color="auto"/>
        <w:right w:val="none" w:sz="0" w:space="0" w:color="auto"/>
      </w:divBdr>
    </w:div>
    <w:div w:id="653921698">
      <w:bodyDiv w:val="1"/>
      <w:marLeft w:val="0"/>
      <w:marRight w:val="0"/>
      <w:marTop w:val="0"/>
      <w:marBottom w:val="0"/>
      <w:divBdr>
        <w:top w:val="none" w:sz="0" w:space="0" w:color="auto"/>
        <w:left w:val="none" w:sz="0" w:space="0" w:color="auto"/>
        <w:bottom w:val="none" w:sz="0" w:space="0" w:color="auto"/>
        <w:right w:val="none" w:sz="0" w:space="0" w:color="auto"/>
      </w:divBdr>
    </w:div>
    <w:div w:id="659502510">
      <w:bodyDiv w:val="1"/>
      <w:marLeft w:val="0"/>
      <w:marRight w:val="0"/>
      <w:marTop w:val="0"/>
      <w:marBottom w:val="0"/>
      <w:divBdr>
        <w:top w:val="none" w:sz="0" w:space="0" w:color="auto"/>
        <w:left w:val="none" w:sz="0" w:space="0" w:color="auto"/>
        <w:bottom w:val="none" w:sz="0" w:space="0" w:color="auto"/>
        <w:right w:val="none" w:sz="0" w:space="0" w:color="auto"/>
      </w:divBdr>
    </w:div>
    <w:div w:id="659775300">
      <w:bodyDiv w:val="1"/>
      <w:marLeft w:val="0"/>
      <w:marRight w:val="0"/>
      <w:marTop w:val="0"/>
      <w:marBottom w:val="0"/>
      <w:divBdr>
        <w:top w:val="none" w:sz="0" w:space="0" w:color="auto"/>
        <w:left w:val="none" w:sz="0" w:space="0" w:color="auto"/>
        <w:bottom w:val="none" w:sz="0" w:space="0" w:color="auto"/>
        <w:right w:val="none" w:sz="0" w:space="0" w:color="auto"/>
      </w:divBdr>
    </w:div>
    <w:div w:id="660473756">
      <w:bodyDiv w:val="1"/>
      <w:marLeft w:val="0"/>
      <w:marRight w:val="0"/>
      <w:marTop w:val="0"/>
      <w:marBottom w:val="0"/>
      <w:divBdr>
        <w:top w:val="none" w:sz="0" w:space="0" w:color="auto"/>
        <w:left w:val="none" w:sz="0" w:space="0" w:color="auto"/>
        <w:bottom w:val="none" w:sz="0" w:space="0" w:color="auto"/>
        <w:right w:val="none" w:sz="0" w:space="0" w:color="auto"/>
      </w:divBdr>
    </w:div>
    <w:div w:id="662926290">
      <w:bodyDiv w:val="1"/>
      <w:marLeft w:val="0"/>
      <w:marRight w:val="0"/>
      <w:marTop w:val="0"/>
      <w:marBottom w:val="0"/>
      <w:divBdr>
        <w:top w:val="none" w:sz="0" w:space="0" w:color="auto"/>
        <w:left w:val="none" w:sz="0" w:space="0" w:color="auto"/>
        <w:bottom w:val="none" w:sz="0" w:space="0" w:color="auto"/>
        <w:right w:val="none" w:sz="0" w:space="0" w:color="auto"/>
      </w:divBdr>
    </w:div>
    <w:div w:id="670253836">
      <w:bodyDiv w:val="1"/>
      <w:marLeft w:val="0"/>
      <w:marRight w:val="0"/>
      <w:marTop w:val="0"/>
      <w:marBottom w:val="0"/>
      <w:divBdr>
        <w:top w:val="none" w:sz="0" w:space="0" w:color="auto"/>
        <w:left w:val="none" w:sz="0" w:space="0" w:color="auto"/>
        <w:bottom w:val="none" w:sz="0" w:space="0" w:color="auto"/>
        <w:right w:val="none" w:sz="0" w:space="0" w:color="auto"/>
      </w:divBdr>
      <w:divsChild>
        <w:div w:id="96337924">
          <w:marLeft w:val="0"/>
          <w:marRight w:val="0"/>
          <w:marTop w:val="0"/>
          <w:marBottom w:val="0"/>
          <w:divBdr>
            <w:top w:val="none" w:sz="0" w:space="0" w:color="auto"/>
            <w:left w:val="none" w:sz="0" w:space="0" w:color="auto"/>
            <w:bottom w:val="none" w:sz="0" w:space="0" w:color="auto"/>
            <w:right w:val="none" w:sz="0" w:space="0" w:color="auto"/>
          </w:divBdr>
          <w:divsChild>
            <w:div w:id="10900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9408">
      <w:bodyDiv w:val="1"/>
      <w:marLeft w:val="0"/>
      <w:marRight w:val="0"/>
      <w:marTop w:val="0"/>
      <w:marBottom w:val="0"/>
      <w:divBdr>
        <w:top w:val="none" w:sz="0" w:space="0" w:color="auto"/>
        <w:left w:val="none" w:sz="0" w:space="0" w:color="auto"/>
        <w:bottom w:val="none" w:sz="0" w:space="0" w:color="auto"/>
        <w:right w:val="none" w:sz="0" w:space="0" w:color="auto"/>
      </w:divBdr>
    </w:div>
    <w:div w:id="672880130">
      <w:bodyDiv w:val="1"/>
      <w:marLeft w:val="0"/>
      <w:marRight w:val="0"/>
      <w:marTop w:val="0"/>
      <w:marBottom w:val="0"/>
      <w:divBdr>
        <w:top w:val="none" w:sz="0" w:space="0" w:color="auto"/>
        <w:left w:val="none" w:sz="0" w:space="0" w:color="auto"/>
        <w:bottom w:val="none" w:sz="0" w:space="0" w:color="auto"/>
        <w:right w:val="none" w:sz="0" w:space="0" w:color="auto"/>
      </w:divBdr>
    </w:div>
    <w:div w:id="674452492">
      <w:bodyDiv w:val="1"/>
      <w:marLeft w:val="0"/>
      <w:marRight w:val="0"/>
      <w:marTop w:val="0"/>
      <w:marBottom w:val="0"/>
      <w:divBdr>
        <w:top w:val="none" w:sz="0" w:space="0" w:color="auto"/>
        <w:left w:val="none" w:sz="0" w:space="0" w:color="auto"/>
        <w:bottom w:val="none" w:sz="0" w:space="0" w:color="auto"/>
        <w:right w:val="none" w:sz="0" w:space="0" w:color="auto"/>
      </w:divBdr>
    </w:div>
    <w:div w:id="675808135">
      <w:bodyDiv w:val="1"/>
      <w:marLeft w:val="0"/>
      <w:marRight w:val="0"/>
      <w:marTop w:val="0"/>
      <w:marBottom w:val="0"/>
      <w:divBdr>
        <w:top w:val="none" w:sz="0" w:space="0" w:color="auto"/>
        <w:left w:val="none" w:sz="0" w:space="0" w:color="auto"/>
        <w:bottom w:val="none" w:sz="0" w:space="0" w:color="auto"/>
        <w:right w:val="none" w:sz="0" w:space="0" w:color="auto"/>
      </w:divBdr>
      <w:divsChild>
        <w:div w:id="843393995">
          <w:marLeft w:val="360"/>
          <w:marRight w:val="0"/>
          <w:marTop w:val="200"/>
          <w:marBottom w:val="0"/>
          <w:divBdr>
            <w:top w:val="none" w:sz="0" w:space="0" w:color="auto"/>
            <w:left w:val="none" w:sz="0" w:space="0" w:color="auto"/>
            <w:bottom w:val="none" w:sz="0" w:space="0" w:color="auto"/>
            <w:right w:val="none" w:sz="0" w:space="0" w:color="auto"/>
          </w:divBdr>
        </w:div>
      </w:divsChild>
    </w:div>
    <w:div w:id="676421652">
      <w:bodyDiv w:val="1"/>
      <w:marLeft w:val="0"/>
      <w:marRight w:val="0"/>
      <w:marTop w:val="0"/>
      <w:marBottom w:val="0"/>
      <w:divBdr>
        <w:top w:val="none" w:sz="0" w:space="0" w:color="auto"/>
        <w:left w:val="none" w:sz="0" w:space="0" w:color="auto"/>
        <w:bottom w:val="none" w:sz="0" w:space="0" w:color="auto"/>
        <w:right w:val="none" w:sz="0" w:space="0" w:color="auto"/>
      </w:divBdr>
    </w:div>
    <w:div w:id="683021813">
      <w:bodyDiv w:val="1"/>
      <w:marLeft w:val="0"/>
      <w:marRight w:val="0"/>
      <w:marTop w:val="0"/>
      <w:marBottom w:val="0"/>
      <w:divBdr>
        <w:top w:val="none" w:sz="0" w:space="0" w:color="auto"/>
        <w:left w:val="none" w:sz="0" w:space="0" w:color="auto"/>
        <w:bottom w:val="none" w:sz="0" w:space="0" w:color="auto"/>
        <w:right w:val="none" w:sz="0" w:space="0" w:color="auto"/>
      </w:divBdr>
    </w:div>
    <w:div w:id="686639080">
      <w:bodyDiv w:val="1"/>
      <w:marLeft w:val="0"/>
      <w:marRight w:val="0"/>
      <w:marTop w:val="0"/>
      <w:marBottom w:val="0"/>
      <w:divBdr>
        <w:top w:val="none" w:sz="0" w:space="0" w:color="auto"/>
        <w:left w:val="none" w:sz="0" w:space="0" w:color="auto"/>
        <w:bottom w:val="none" w:sz="0" w:space="0" w:color="auto"/>
        <w:right w:val="none" w:sz="0" w:space="0" w:color="auto"/>
      </w:divBdr>
    </w:div>
    <w:div w:id="699088481">
      <w:bodyDiv w:val="1"/>
      <w:marLeft w:val="0"/>
      <w:marRight w:val="0"/>
      <w:marTop w:val="0"/>
      <w:marBottom w:val="0"/>
      <w:divBdr>
        <w:top w:val="none" w:sz="0" w:space="0" w:color="auto"/>
        <w:left w:val="none" w:sz="0" w:space="0" w:color="auto"/>
        <w:bottom w:val="none" w:sz="0" w:space="0" w:color="auto"/>
        <w:right w:val="none" w:sz="0" w:space="0" w:color="auto"/>
      </w:divBdr>
    </w:div>
    <w:div w:id="701324443">
      <w:bodyDiv w:val="1"/>
      <w:marLeft w:val="0"/>
      <w:marRight w:val="0"/>
      <w:marTop w:val="0"/>
      <w:marBottom w:val="0"/>
      <w:divBdr>
        <w:top w:val="none" w:sz="0" w:space="0" w:color="auto"/>
        <w:left w:val="none" w:sz="0" w:space="0" w:color="auto"/>
        <w:bottom w:val="none" w:sz="0" w:space="0" w:color="auto"/>
        <w:right w:val="none" w:sz="0" w:space="0" w:color="auto"/>
      </w:divBdr>
    </w:div>
    <w:div w:id="703798071">
      <w:bodyDiv w:val="1"/>
      <w:marLeft w:val="0"/>
      <w:marRight w:val="0"/>
      <w:marTop w:val="0"/>
      <w:marBottom w:val="0"/>
      <w:divBdr>
        <w:top w:val="none" w:sz="0" w:space="0" w:color="auto"/>
        <w:left w:val="none" w:sz="0" w:space="0" w:color="auto"/>
        <w:bottom w:val="none" w:sz="0" w:space="0" w:color="auto"/>
        <w:right w:val="none" w:sz="0" w:space="0" w:color="auto"/>
      </w:divBdr>
    </w:div>
    <w:div w:id="705107520">
      <w:bodyDiv w:val="1"/>
      <w:marLeft w:val="0"/>
      <w:marRight w:val="0"/>
      <w:marTop w:val="0"/>
      <w:marBottom w:val="0"/>
      <w:divBdr>
        <w:top w:val="none" w:sz="0" w:space="0" w:color="auto"/>
        <w:left w:val="none" w:sz="0" w:space="0" w:color="auto"/>
        <w:bottom w:val="none" w:sz="0" w:space="0" w:color="auto"/>
        <w:right w:val="none" w:sz="0" w:space="0" w:color="auto"/>
      </w:divBdr>
    </w:div>
    <w:div w:id="706609503">
      <w:bodyDiv w:val="1"/>
      <w:marLeft w:val="0"/>
      <w:marRight w:val="0"/>
      <w:marTop w:val="0"/>
      <w:marBottom w:val="0"/>
      <w:divBdr>
        <w:top w:val="none" w:sz="0" w:space="0" w:color="auto"/>
        <w:left w:val="none" w:sz="0" w:space="0" w:color="auto"/>
        <w:bottom w:val="none" w:sz="0" w:space="0" w:color="auto"/>
        <w:right w:val="none" w:sz="0" w:space="0" w:color="auto"/>
      </w:divBdr>
    </w:div>
    <w:div w:id="708071957">
      <w:bodyDiv w:val="1"/>
      <w:marLeft w:val="0"/>
      <w:marRight w:val="0"/>
      <w:marTop w:val="0"/>
      <w:marBottom w:val="0"/>
      <w:divBdr>
        <w:top w:val="none" w:sz="0" w:space="0" w:color="auto"/>
        <w:left w:val="none" w:sz="0" w:space="0" w:color="auto"/>
        <w:bottom w:val="none" w:sz="0" w:space="0" w:color="auto"/>
        <w:right w:val="none" w:sz="0" w:space="0" w:color="auto"/>
      </w:divBdr>
    </w:div>
    <w:div w:id="711228452">
      <w:bodyDiv w:val="1"/>
      <w:marLeft w:val="0"/>
      <w:marRight w:val="0"/>
      <w:marTop w:val="0"/>
      <w:marBottom w:val="0"/>
      <w:divBdr>
        <w:top w:val="none" w:sz="0" w:space="0" w:color="auto"/>
        <w:left w:val="none" w:sz="0" w:space="0" w:color="auto"/>
        <w:bottom w:val="none" w:sz="0" w:space="0" w:color="auto"/>
        <w:right w:val="none" w:sz="0" w:space="0" w:color="auto"/>
      </w:divBdr>
    </w:div>
    <w:div w:id="716929857">
      <w:bodyDiv w:val="1"/>
      <w:marLeft w:val="0"/>
      <w:marRight w:val="0"/>
      <w:marTop w:val="0"/>
      <w:marBottom w:val="0"/>
      <w:divBdr>
        <w:top w:val="none" w:sz="0" w:space="0" w:color="auto"/>
        <w:left w:val="none" w:sz="0" w:space="0" w:color="auto"/>
        <w:bottom w:val="none" w:sz="0" w:space="0" w:color="auto"/>
        <w:right w:val="none" w:sz="0" w:space="0" w:color="auto"/>
      </w:divBdr>
    </w:div>
    <w:div w:id="717631856">
      <w:bodyDiv w:val="1"/>
      <w:marLeft w:val="0"/>
      <w:marRight w:val="0"/>
      <w:marTop w:val="0"/>
      <w:marBottom w:val="0"/>
      <w:divBdr>
        <w:top w:val="none" w:sz="0" w:space="0" w:color="auto"/>
        <w:left w:val="none" w:sz="0" w:space="0" w:color="auto"/>
        <w:bottom w:val="none" w:sz="0" w:space="0" w:color="auto"/>
        <w:right w:val="none" w:sz="0" w:space="0" w:color="auto"/>
      </w:divBdr>
    </w:div>
    <w:div w:id="718864612">
      <w:bodyDiv w:val="1"/>
      <w:marLeft w:val="0"/>
      <w:marRight w:val="0"/>
      <w:marTop w:val="0"/>
      <w:marBottom w:val="0"/>
      <w:divBdr>
        <w:top w:val="none" w:sz="0" w:space="0" w:color="auto"/>
        <w:left w:val="none" w:sz="0" w:space="0" w:color="auto"/>
        <w:bottom w:val="none" w:sz="0" w:space="0" w:color="auto"/>
        <w:right w:val="none" w:sz="0" w:space="0" w:color="auto"/>
      </w:divBdr>
    </w:div>
    <w:div w:id="722603230">
      <w:bodyDiv w:val="1"/>
      <w:marLeft w:val="0"/>
      <w:marRight w:val="0"/>
      <w:marTop w:val="0"/>
      <w:marBottom w:val="0"/>
      <w:divBdr>
        <w:top w:val="none" w:sz="0" w:space="0" w:color="auto"/>
        <w:left w:val="none" w:sz="0" w:space="0" w:color="auto"/>
        <w:bottom w:val="none" w:sz="0" w:space="0" w:color="auto"/>
        <w:right w:val="none" w:sz="0" w:space="0" w:color="auto"/>
      </w:divBdr>
    </w:div>
    <w:div w:id="725184401">
      <w:bodyDiv w:val="1"/>
      <w:marLeft w:val="0"/>
      <w:marRight w:val="0"/>
      <w:marTop w:val="0"/>
      <w:marBottom w:val="0"/>
      <w:divBdr>
        <w:top w:val="none" w:sz="0" w:space="0" w:color="auto"/>
        <w:left w:val="none" w:sz="0" w:space="0" w:color="auto"/>
        <w:bottom w:val="none" w:sz="0" w:space="0" w:color="auto"/>
        <w:right w:val="none" w:sz="0" w:space="0" w:color="auto"/>
      </w:divBdr>
    </w:div>
    <w:div w:id="731192796">
      <w:bodyDiv w:val="1"/>
      <w:marLeft w:val="0"/>
      <w:marRight w:val="0"/>
      <w:marTop w:val="0"/>
      <w:marBottom w:val="0"/>
      <w:divBdr>
        <w:top w:val="none" w:sz="0" w:space="0" w:color="auto"/>
        <w:left w:val="none" w:sz="0" w:space="0" w:color="auto"/>
        <w:bottom w:val="none" w:sz="0" w:space="0" w:color="auto"/>
        <w:right w:val="none" w:sz="0" w:space="0" w:color="auto"/>
      </w:divBdr>
    </w:div>
    <w:div w:id="737676403">
      <w:bodyDiv w:val="1"/>
      <w:marLeft w:val="0"/>
      <w:marRight w:val="0"/>
      <w:marTop w:val="0"/>
      <w:marBottom w:val="0"/>
      <w:divBdr>
        <w:top w:val="none" w:sz="0" w:space="0" w:color="auto"/>
        <w:left w:val="none" w:sz="0" w:space="0" w:color="auto"/>
        <w:bottom w:val="none" w:sz="0" w:space="0" w:color="auto"/>
        <w:right w:val="none" w:sz="0" w:space="0" w:color="auto"/>
      </w:divBdr>
    </w:div>
    <w:div w:id="741487034">
      <w:bodyDiv w:val="1"/>
      <w:marLeft w:val="0"/>
      <w:marRight w:val="0"/>
      <w:marTop w:val="0"/>
      <w:marBottom w:val="0"/>
      <w:divBdr>
        <w:top w:val="none" w:sz="0" w:space="0" w:color="auto"/>
        <w:left w:val="none" w:sz="0" w:space="0" w:color="auto"/>
        <w:bottom w:val="none" w:sz="0" w:space="0" w:color="auto"/>
        <w:right w:val="none" w:sz="0" w:space="0" w:color="auto"/>
      </w:divBdr>
    </w:div>
    <w:div w:id="754321165">
      <w:bodyDiv w:val="1"/>
      <w:marLeft w:val="0"/>
      <w:marRight w:val="0"/>
      <w:marTop w:val="0"/>
      <w:marBottom w:val="0"/>
      <w:divBdr>
        <w:top w:val="none" w:sz="0" w:space="0" w:color="auto"/>
        <w:left w:val="none" w:sz="0" w:space="0" w:color="auto"/>
        <w:bottom w:val="none" w:sz="0" w:space="0" w:color="auto"/>
        <w:right w:val="none" w:sz="0" w:space="0" w:color="auto"/>
      </w:divBdr>
    </w:div>
    <w:div w:id="757753196">
      <w:bodyDiv w:val="1"/>
      <w:marLeft w:val="0"/>
      <w:marRight w:val="0"/>
      <w:marTop w:val="0"/>
      <w:marBottom w:val="0"/>
      <w:divBdr>
        <w:top w:val="none" w:sz="0" w:space="0" w:color="auto"/>
        <w:left w:val="none" w:sz="0" w:space="0" w:color="auto"/>
        <w:bottom w:val="none" w:sz="0" w:space="0" w:color="auto"/>
        <w:right w:val="none" w:sz="0" w:space="0" w:color="auto"/>
      </w:divBdr>
    </w:div>
    <w:div w:id="763720900">
      <w:bodyDiv w:val="1"/>
      <w:marLeft w:val="0"/>
      <w:marRight w:val="0"/>
      <w:marTop w:val="0"/>
      <w:marBottom w:val="0"/>
      <w:divBdr>
        <w:top w:val="none" w:sz="0" w:space="0" w:color="auto"/>
        <w:left w:val="none" w:sz="0" w:space="0" w:color="auto"/>
        <w:bottom w:val="none" w:sz="0" w:space="0" w:color="auto"/>
        <w:right w:val="none" w:sz="0" w:space="0" w:color="auto"/>
      </w:divBdr>
    </w:div>
    <w:div w:id="767507849">
      <w:bodyDiv w:val="1"/>
      <w:marLeft w:val="0"/>
      <w:marRight w:val="0"/>
      <w:marTop w:val="0"/>
      <w:marBottom w:val="0"/>
      <w:divBdr>
        <w:top w:val="none" w:sz="0" w:space="0" w:color="auto"/>
        <w:left w:val="none" w:sz="0" w:space="0" w:color="auto"/>
        <w:bottom w:val="none" w:sz="0" w:space="0" w:color="auto"/>
        <w:right w:val="none" w:sz="0" w:space="0" w:color="auto"/>
      </w:divBdr>
    </w:div>
    <w:div w:id="769816338">
      <w:bodyDiv w:val="1"/>
      <w:marLeft w:val="0"/>
      <w:marRight w:val="0"/>
      <w:marTop w:val="0"/>
      <w:marBottom w:val="0"/>
      <w:divBdr>
        <w:top w:val="none" w:sz="0" w:space="0" w:color="auto"/>
        <w:left w:val="none" w:sz="0" w:space="0" w:color="auto"/>
        <w:bottom w:val="none" w:sz="0" w:space="0" w:color="auto"/>
        <w:right w:val="none" w:sz="0" w:space="0" w:color="auto"/>
      </w:divBdr>
    </w:div>
    <w:div w:id="770006328">
      <w:bodyDiv w:val="1"/>
      <w:marLeft w:val="0"/>
      <w:marRight w:val="0"/>
      <w:marTop w:val="0"/>
      <w:marBottom w:val="0"/>
      <w:divBdr>
        <w:top w:val="none" w:sz="0" w:space="0" w:color="auto"/>
        <w:left w:val="none" w:sz="0" w:space="0" w:color="auto"/>
        <w:bottom w:val="none" w:sz="0" w:space="0" w:color="auto"/>
        <w:right w:val="none" w:sz="0" w:space="0" w:color="auto"/>
      </w:divBdr>
    </w:div>
    <w:div w:id="774981156">
      <w:bodyDiv w:val="1"/>
      <w:marLeft w:val="0"/>
      <w:marRight w:val="0"/>
      <w:marTop w:val="0"/>
      <w:marBottom w:val="0"/>
      <w:divBdr>
        <w:top w:val="none" w:sz="0" w:space="0" w:color="auto"/>
        <w:left w:val="none" w:sz="0" w:space="0" w:color="auto"/>
        <w:bottom w:val="none" w:sz="0" w:space="0" w:color="auto"/>
        <w:right w:val="none" w:sz="0" w:space="0" w:color="auto"/>
      </w:divBdr>
    </w:div>
    <w:div w:id="774985214">
      <w:bodyDiv w:val="1"/>
      <w:marLeft w:val="0"/>
      <w:marRight w:val="0"/>
      <w:marTop w:val="0"/>
      <w:marBottom w:val="0"/>
      <w:divBdr>
        <w:top w:val="none" w:sz="0" w:space="0" w:color="auto"/>
        <w:left w:val="none" w:sz="0" w:space="0" w:color="auto"/>
        <w:bottom w:val="none" w:sz="0" w:space="0" w:color="auto"/>
        <w:right w:val="none" w:sz="0" w:space="0" w:color="auto"/>
      </w:divBdr>
    </w:div>
    <w:div w:id="781150177">
      <w:bodyDiv w:val="1"/>
      <w:marLeft w:val="0"/>
      <w:marRight w:val="0"/>
      <w:marTop w:val="0"/>
      <w:marBottom w:val="0"/>
      <w:divBdr>
        <w:top w:val="none" w:sz="0" w:space="0" w:color="auto"/>
        <w:left w:val="none" w:sz="0" w:space="0" w:color="auto"/>
        <w:bottom w:val="none" w:sz="0" w:space="0" w:color="auto"/>
        <w:right w:val="none" w:sz="0" w:space="0" w:color="auto"/>
      </w:divBdr>
    </w:div>
    <w:div w:id="782308391">
      <w:bodyDiv w:val="1"/>
      <w:marLeft w:val="0"/>
      <w:marRight w:val="0"/>
      <w:marTop w:val="0"/>
      <w:marBottom w:val="0"/>
      <w:divBdr>
        <w:top w:val="none" w:sz="0" w:space="0" w:color="auto"/>
        <w:left w:val="none" w:sz="0" w:space="0" w:color="auto"/>
        <w:bottom w:val="none" w:sz="0" w:space="0" w:color="auto"/>
        <w:right w:val="none" w:sz="0" w:space="0" w:color="auto"/>
      </w:divBdr>
    </w:div>
    <w:div w:id="785656560">
      <w:bodyDiv w:val="1"/>
      <w:marLeft w:val="0"/>
      <w:marRight w:val="0"/>
      <w:marTop w:val="0"/>
      <w:marBottom w:val="0"/>
      <w:divBdr>
        <w:top w:val="none" w:sz="0" w:space="0" w:color="auto"/>
        <w:left w:val="none" w:sz="0" w:space="0" w:color="auto"/>
        <w:bottom w:val="none" w:sz="0" w:space="0" w:color="auto"/>
        <w:right w:val="none" w:sz="0" w:space="0" w:color="auto"/>
      </w:divBdr>
    </w:div>
    <w:div w:id="790251155">
      <w:bodyDiv w:val="1"/>
      <w:marLeft w:val="0"/>
      <w:marRight w:val="0"/>
      <w:marTop w:val="0"/>
      <w:marBottom w:val="0"/>
      <w:divBdr>
        <w:top w:val="none" w:sz="0" w:space="0" w:color="auto"/>
        <w:left w:val="none" w:sz="0" w:space="0" w:color="auto"/>
        <w:bottom w:val="none" w:sz="0" w:space="0" w:color="auto"/>
        <w:right w:val="none" w:sz="0" w:space="0" w:color="auto"/>
      </w:divBdr>
    </w:div>
    <w:div w:id="812017379">
      <w:bodyDiv w:val="1"/>
      <w:marLeft w:val="0"/>
      <w:marRight w:val="0"/>
      <w:marTop w:val="0"/>
      <w:marBottom w:val="0"/>
      <w:divBdr>
        <w:top w:val="none" w:sz="0" w:space="0" w:color="auto"/>
        <w:left w:val="none" w:sz="0" w:space="0" w:color="auto"/>
        <w:bottom w:val="none" w:sz="0" w:space="0" w:color="auto"/>
        <w:right w:val="none" w:sz="0" w:space="0" w:color="auto"/>
      </w:divBdr>
    </w:div>
    <w:div w:id="813256330">
      <w:bodyDiv w:val="1"/>
      <w:marLeft w:val="0"/>
      <w:marRight w:val="0"/>
      <w:marTop w:val="0"/>
      <w:marBottom w:val="0"/>
      <w:divBdr>
        <w:top w:val="none" w:sz="0" w:space="0" w:color="auto"/>
        <w:left w:val="none" w:sz="0" w:space="0" w:color="auto"/>
        <w:bottom w:val="none" w:sz="0" w:space="0" w:color="auto"/>
        <w:right w:val="none" w:sz="0" w:space="0" w:color="auto"/>
      </w:divBdr>
    </w:div>
    <w:div w:id="814181311">
      <w:bodyDiv w:val="1"/>
      <w:marLeft w:val="0"/>
      <w:marRight w:val="0"/>
      <w:marTop w:val="0"/>
      <w:marBottom w:val="0"/>
      <w:divBdr>
        <w:top w:val="none" w:sz="0" w:space="0" w:color="auto"/>
        <w:left w:val="none" w:sz="0" w:space="0" w:color="auto"/>
        <w:bottom w:val="none" w:sz="0" w:space="0" w:color="auto"/>
        <w:right w:val="none" w:sz="0" w:space="0" w:color="auto"/>
      </w:divBdr>
    </w:div>
    <w:div w:id="821853141">
      <w:bodyDiv w:val="1"/>
      <w:marLeft w:val="0"/>
      <w:marRight w:val="0"/>
      <w:marTop w:val="0"/>
      <w:marBottom w:val="0"/>
      <w:divBdr>
        <w:top w:val="none" w:sz="0" w:space="0" w:color="auto"/>
        <w:left w:val="none" w:sz="0" w:space="0" w:color="auto"/>
        <w:bottom w:val="none" w:sz="0" w:space="0" w:color="auto"/>
        <w:right w:val="none" w:sz="0" w:space="0" w:color="auto"/>
      </w:divBdr>
    </w:div>
    <w:div w:id="822283635">
      <w:bodyDiv w:val="1"/>
      <w:marLeft w:val="0"/>
      <w:marRight w:val="0"/>
      <w:marTop w:val="0"/>
      <w:marBottom w:val="0"/>
      <w:divBdr>
        <w:top w:val="none" w:sz="0" w:space="0" w:color="auto"/>
        <w:left w:val="none" w:sz="0" w:space="0" w:color="auto"/>
        <w:bottom w:val="none" w:sz="0" w:space="0" w:color="auto"/>
        <w:right w:val="none" w:sz="0" w:space="0" w:color="auto"/>
      </w:divBdr>
    </w:div>
    <w:div w:id="827088375">
      <w:bodyDiv w:val="1"/>
      <w:marLeft w:val="0"/>
      <w:marRight w:val="0"/>
      <w:marTop w:val="0"/>
      <w:marBottom w:val="0"/>
      <w:divBdr>
        <w:top w:val="none" w:sz="0" w:space="0" w:color="auto"/>
        <w:left w:val="none" w:sz="0" w:space="0" w:color="auto"/>
        <w:bottom w:val="none" w:sz="0" w:space="0" w:color="auto"/>
        <w:right w:val="none" w:sz="0" w:space="0" w:color="auto"/>
      </w:divBdr>
    </w:div>
    <w:div w:id="827328360">
      <w:bodyDiv w:val="1"/>
      <w:marLeft w:val="0"/>
      <w:marRight w:val="0"/>
      <w:marTop w:val="0"/>
      <w:marBottom w:val="0"/>
      <w:divBdr>
        <w:top w:val="none" w:sz="0" w:space="0" w:color="auto"/>
        <w:left w:val="none" w:sz="0" w:space="0" w:color="auto"/>
        <w:bottom w:val="none" w:sz="0" w:space="0" w:color="auto"/>
        <w:right w:val="none" w:sz="0" w:space="0" w:color="auto"/>
      </w:divBdr>
    </w:div>
    <w:div w:id="827867734">
      <w:bodyDiv w:val="1"/>
      <w:marLeft w:val="0"/>
      <w:marRight w:val="0"/>
      <w:marTop w:val="0"/>
      <w:marBottom w:val="0"/>
      <w:divBdr>
        <w:top w:val="none" w:sz="0" w:space="0" w:color="auto"/>
        <w:left w:val="none" w:sz="0" w:space="0" w:color="auto"/>
        <w:bottom w:val="none" w:sz="0" w:space="0" w:color="auto"/>
        <w:right w:val="none" w:sz="0" w:space="0" w:color="auto"/>
      </w:divBdr>
    </w:div>
    <w:div w:id="828181322">
      <w:bodyDiv w:val="1"/>
      <w:marLeft w:val="0"/>
      <w:marRight w:val="0"/>
      <w:marTop w:val="0"/>
      <w:marBottom w:val="0"/>
      <w:divBdr>
        <w:top w:val="none" w:sz="0" w:space="0" w:color="auto"/>
        <w:left w:val="none" w:sz="0" w:space="0" w:color="auto"/>
        <w:bottom w:val="none" w:sz="0" w:space="0" w:color="auto"/>
        <w:right w:val="none" w:sz="0" w:space="0" w:color="auto"/>
      </w:divBdr>
    </w:div>
    <w:div w:id="839084143">
      <w:bodyDiv w:val="1"/>
      <w:marLeft w:val="0"/>
      <w:marRight w:val="0"/>
      <w:marTop w:val="0"/>
      <w:marBottom w:val="0"/>
      <w:divBdr>
        <w:top w:val="none" w:sz="0" w:space="0" w:color="auto"/>
        <w:left w:val="none" w:sz="0" w:space="0" w:color="auto"/>
        <w:bottom w:val="none" w:sz="0" w:space="0" w:color="auto"/>
        <w:right w:val="none" w:sz="0" w:space="0" w:color="auto"/>
      </w:divBdr>
    </w:div>
    <w:div w:id="845245475">
      <w:bodyDiv w:val="1"/>
      <w:marLeft w:val="0"/>
      <w:marRight w:val="0"/>
      <w:marTop w:val="0"/>
      <w:marBottom w:val="0"/>
      <w:divBdr>
        <w:top w:val="none" w:sz="0" w:space="0" w:color="auto"/>
        <w:left w:val="none" w:sz="0" w:space="0" w:color="auto"/>
        <w:bottom w:val="none" w:sz="0" w:space="0" w:color="auto"/>
        <w:right w:val="none" w:sz="0" w:space="0" w:color="auto"/>
      </w:divBdr>
    </w:div>
    <w:div w:id="847671224">
      <w:bodyDiv w:val="1"/>
      <w:marLeft w:val="0"/>
      <w:marRight w:val="0"/>
      <w:marTop w:val="0"/>
      <w:marBottom w:val="0"/>
      <w:divBdr>
        <w:top w:val="none" w:sz="0" w:space="0" w:color="auto"/>
        <w:left w:val="none" w:sz="0" w:space="0" w:color="auto"/>
        <w:bottom w:val="none" w:sz="0" w:space="0" w:color="auto"/>
        <w:right w:val="none" w:sz="0" w:space="0" w:color="auto"/>
      </w:divBdr>
    </w:div>
    <w:div w:id="857819113">
      <w:bodyDiv w:val="1"/>
      <w:marLeft w:val="0"/>
      <w:marRight w:val="0"/>
      <w:marTop w:val="0"/>
      <w:marBottom w:val="0"/>
      <w:divBdr>
        <w:top w:val="none" w:sz="0" w:space="0" w:color="auto"/>
        <w:left w:val="none" w:sz="0" w:space="0" w:color="auto"/>
        <w:bottom w:val="none" w:sz="0" w:space="0" w:color="auto"/>
        <w:right w:val="none" w:sz="0" w:space="0" w:color="auto"/>
      </w:divBdr>
    </w:div>
    <w:div w:id="858396815">
      <w:bodyDiv w:val="1"/>
      <w:marLeft w:val="0"/>
      <w:marRight w:val="0"/>
      <w:marTop w:val="0"/>
      <w:marBottom w:val="0"/>
      <w:divBdr>
        <w:top w:val="none" w:sz="0" w:space="0" w:color="auto"/>
        <w:left w:val="none" w:sz="0" w:space="0" w:color="auto"/>
        <w:bottom w:val="none" w:sz="0" w:space="0" w:color="auto"/>
        <w:right w:val="none" w:sz="0" w:space="0" w:color="auto"/>
      </w:divBdr>
    </w:div>
    <w:div w:id="859197318">
      <w:bodyDiv w:val="1"/>
      <w:marLeft w:val="0"/>
      <w:marRight w:val="0"/>
      <w:marTop w:val="0"/>
      <w:marBottom w:val="0"/>
      <w:divBdr>
        <w:top w:val="none" w:sz="0" w:space="0" w:color="auto"/>
        <w:left w:val="none" w:sz="0" w:space="0" w:color="auto"/>
        <w:bottom w:val="none" w:sz="0" w:space="0" w:color="auto"/>
        <w:right w:val="none" w:sz="0" w:space="0" w:color="auto"/>
      </w:divBdr>
    </w:div>
    <w:div w:id="864556988">
      <w:bodyDiv w:val="1"/>
      <w:marLeft w:val="0"/>
      <w:marRight w:val="0"/>
      <w:marTop w:val="0"/>
      <w:marBottom w:val="0"/>
      <w:divBdr>
        <w:top w:val="none" w:sz="0" w:space="0" w:color="auto"/>
        <w:left w:val="none" w:sz="0" w:space="0" w:color="auto"/>
        <w:bottom w:val="none" w:sz="0" w:space="0" w:color="auto"/>
        <w:right w:val="none" w:sz="0" w:space="0" w:color="auto"/>
      </w:divBdr>
    </w:div>
    <w:div w:id="864636044">
      <w:bodyDiv w:val="1"/>
      <w:marLeft w:val="0"/>
      <w:marRight w:val="0"/>
      <w:marTop w:val="0"/>
      <w:marBottom w:val="0"/>
      <w:divBdr>
        <w:top w:val="none" w:sz="0" w:space="0" w:color="auto"/>
        <w:left w:val="none" w:sz="0" w:space="0" w:color="auto"/>
        <w:bottom w:val="none" w:sz="0" w:space="0" w:color="auto"/>
        <w:right w:val="none" w:sz="0" w:space="0" w:color="auto"/>
      </w:divBdr>
    </w:div>
    <w:div w:id="868371100">
      <w:bodyDiv w:val="1"/>
      <w:marLeft w:val="0"/>
      <w:marRight w:val="0"/>
      <w:marTop w:val="0"/>
      <w:marBottom w:val="0"/>
      <w:divBdr>
        <w:top w:val="none" w:sz="0" w:space="0" w:color="auto"/>
        <w:left w:val="none" w:sz="0" w:space="0" w:color="auto"/>
        <w:bottom w:val="none" w:sz="0" w:space="0" w:color="auto"/>
        <w:right w:val="none" w:sz="0" w:space="0" w:color="auto"/>
      </w:divBdr>
    </w:div>
    <w:div w:id="868447945">
      <w:bodyDiv w:val="1"/>
      <w:marLeft w:val="0"/>
      <w:marRight w:val="0"/>
      <w:marTop w:val="0"/>
      <w:marBottom w:val="0"/>
      <w:divBdr>
        <w:top w:val="none" w:sz="0" w:space="0" w:color="auto"/>
        <w:left w:val="none" w:sz="0" w:space="0" w:color="auto"/>
        <w:bottom w:val="none" w:sz="0" w:space="0" w:color="auto"/>
        <w:right w:val="none" w:sz="0" w:space="0" w:color="auto"/>
      </w:divBdr>
    </w:div>
    <w:div w:id="869605135">
      <w:bodyDiv w:val="1"/>
      <w:marLeft w:val="0"/>
      <w:marRight w:val="0"/>
      <w:marTop w:val="0"/>
      <w:marBottom w:val="0"/>
      <w:divBdr>
        <w:top w:val="none" w:sz="0" w:space="0" w:color="auto"/>
        <w:left w:val="none" w:sz="0" w:space="0" w:color="auto"/>
        <w:bottom w:val="none" w:sz="0" w:space="0" w:color="auto"/>
        <w:right w:val="none" w:sz="0" w:space="0" w:color="auto"/>
      </w:divBdr>
    </w:div>
    <w:div w:id="869876807">
      <w:bodyDiv w:val="1"/>
      <w:marLeft w:val="0"/>
      <w:marRight w:val="0"/>
      <w:marTop w:val="0"/>
      <w:marBottom w:val="0"/>
      <w:divBdr>
        <w:top w:val="none" w:sz="0" w:space="0" w:color="auto"/>
        <w:left w:val="none" w:sz="0" w:space="0" w:color="auto"/>
        <w:bottom w:val="none" w:sz="0" w:space="0" w:color="auto"/>
        <w:right w:val="none" w:sz="0" w:space="0" w:color="auto"/>
      </w:divBdr>
    </w:div>
    <w:div w:id="872695845">
      <w:bodyDiv w:val="1"/>
      <w:marLeft w:val="0"/>
      <w:marRight w:val="0"/>
      <w:marTop w:val="0"/>
      <w:marBottom w:val="0"/>
      <w:divBdr>
        <w:top w:val="none" w:sz="0" w:space="0" w:color="auto"/>
        <w:left w:val="none" w:sz="0" w:space="0" w:color="auto"/>
        <w:bottom w:val="none" w:sz="0" w:space="0" w:color="auto"/>
        <w:right w:val="none" w:sz="0" w:space="0" w:color="auto"/>
      </w:divBdr>
    </w:div>
    <w:div w:id="880702698">
      <w:bodyDiv w:val="1"/>
      <w:marLeft w:val="0"/>
      <w:marRight w:val="0"/>
      <w:marTop w:val="0"/>
      <w:marBottom w:val="0"/>
      <w:divBdr>
        <w:top w:val="none" w:sz="0" w:space="0" w:color="auto"/>
        <w:left w:val="none" w:sz="0" w:space="0" w:color="auto"/>
        <w:bottom w:val="none" w:sz="0" w:space="0" w:color="auto"/>
        <w:right w:val="none" w:sz="0" w:space="0" w:color="auto"/>
      </w:divBdr>
    </w:div>
    <w:div w:id="886061779">
      <w:bodyDiv w:val="1"/>
      <w:marLeft w:val="0"/>
      <w:marRight w:val="0"/>
      <w:marTop w:val="0"/>
      <w:marBottom w:val="0"/>
      <w:divBdr>
        <w:top w:val="none" w:sz="0" w:space="0" w:color="auto"/>
        <w:left w:val="none" w:sz="0" w:space="0" w:color="auto"/>
        <w:bottom w:val="none" w:sz="0" w:space="0" w:color="auto"/>
        <w:right w:val="none" w:sz="0" w:space="0" w:color="auto"/>
      </w:divBdr>
    </w:div>
    <w:div w:id="888103481">
      <w:bodyDiv w:val="1"/>
      <w:marLeft w:val="0"/>
      <w:marRight w:val="0"/>
      <w:marTop w:val="0"/>
      <w:marBottom w:val="0"/>
      <w:divBdr>
        <w:top w:val="none" w:sz="0" w:space="0" w:color="auto"/>
        <w:left w:val="none" w:sz="0" w:space="0" w:color="auto"/>
        <w:bottom w:val="none" w:sz="0" w:space="0" w:color="auto"/>
        <w:right w:val="none" w:sz="0" w:space="0" w:color="auto"/>
      </w:divBdr>
    </w:div>
    <w:div w:id="888414844">
      <w:bodyDiv w:val="1"/>
      <w:marLeft w:val="0"/>
      <w:marRight w:val="0"/>
      <w:marTop w:val="0"/>
      <w:marBottom w:val="0"/>
      <w:divBdr>
        <w:top w:val="none" w:sz="0" w:space="0" w:color="auto"/>
        <w:left w:val="none" w:sz="0" w:space="0" w:color="auto"/>
        <w:bottom w:val="none" w:sz="0" w:space="0" w:color="auto"/>
        <w:right w:val="none" w:sz="0" w:space="0" w:color="auto"/>
      </w:divBdr>
    </w:div>
    <w:div w:id="890001370">
      <w:bodyDiv w:val="1"/>
      <w:marLeft w:val="0"/>
      <w:marRight w:val="0"/>
      <w:marTop w:val="0"/>
      <w:marBottom w:val="0"/>
      <w:divBdr>
        <w:top w:val="none" w:sz="0" w:space="0" w:color="auto"/>
        <w:left w:val="none" w:sz="0" w:space="0" w:color="auto"/>
        <w:bottom w:val="none" w:sz="0" w:space="0" w:color="auto"/>
        <w:right w:val="none" w:sz="0" w:space="0" w:color="auto"/>
      </w:divBdr>
    </w:div>
    <w:div w:id="890312136">
      <w:bodyDiv w:val="1"/>
      <w:marLeft w:val="0"/>
      <w:marRight w:val="0"/>
      <w:marTop w:val="0"/>
      <w:marBottom w:val="0"/>
      <w:divBdr>
        <w:top w:val="none" w:sz="0" w:space="0" w:color="auto"/>
        <w:left w:val="none" w:sz="0" w:space="0" w:color="auto"/>
        <w:bottom w:val="none" w:sz="0" w:space="0" w:color="auto"/>
        <w:right w:val="none" w:sz="0" w:space="0" w:color="auto"/>
      </w:divBdr>
    </w:div>
    <w:div w:id="890843952">
      <w:bodyDiv w:val="1"/>
      <w:marLeft w:val="0"/>
      <w:marRight w:val="0"/>
      <w:marTop w:val="0"/>
      <w:marBottom w:val="0"/>
      <w:divBdr>
        <w:top w:val="none" w:sz="0" w:space="0" w:color="auto"/>
        <w:left w:val="none" w:sz="0" w:space="0" w:color="auto"/>
        <w:bottom w:val="none" w:sz="0" w:space="0" w:color="auto"/>
        <w:right w:val="none" w:sz="0" w:space="0" w:color="auto"/>
      </w:divBdr>
    </w:div>
    <w:div w:id="900868789">
      <w:bodyDiv w:val="1"/>
      <w:marLeft w:val="0"/>
      <w:marRight w:val="0"/>
      <w:marTop w:val="0"/>
      <w:marBottom w:val="0"/>
      <w:divBdr>
        <w:top w:val="none" w:sz="0" w:space="0" w:color="auto"/>
        <w:left w:val="none" w:sz="0" w:space="0" w:color="auto"/>
        <w:bottom w:val="none" w:sz="0" w:space="0" w:color="auto"/>
        <w:right w:val="none" w:sz="0" w:space="0" w:color="auto"/>
      </w:divBdr>
    </w:div>
    <w:div w:id="901602146">
      <w:bodyDiv w:val="1"/>
      <w:marLeft w:val="0"/>
      <w:marRight w:val="0"/>
      <w:marTop w:val="0"/>
      <w:marBottom w:val="0"/>
      <w:divBdr>
        <w:top w:val="none" w:sz="0" w:space="0" w:color="auto"/>
        <w:left w:val="none" w:sz="0" w:space="0" w:color="auto"/>
        <w:bottom w:val="none" w:sz="0" w:space="0" w:color="auto"/>
        <w:right w:val="none" w:sz="0" w:space="0" w:color="auto"/>
      </w:divBdr>
    </w:div>
    <w:div w:id="903832602">
      <w:bodyDiv w:val="1"/>
      <w:marLeft w:val="0"/>
      <w:marRight w:val="0"/>
      <w:marTop w:val="0"/>
      <w:marBottom w:val="0"/>
      <w:divBdr>
        <w:top w:val="none" w:sz="0" w:space="0" w:color="auto"/>
        <w:left w:val="none" w:sz="0" w:space="0" w:color="auto"/>
        <w:bottom w:val="none" w:sz="0" w:space="0" w:color="auto"/>
        <w:right w:val="none" w:sz="0" w:space="0" w:color="auto"/>
      </w:divBdr>
    </w:div>
    <w:div w:id="915629073">
      <w:bodyDiv w:val="1"/>
      <w:marLeft w:val="0"/>
      <w:marRight w:val="0"/>
      <w:marTop w:val="0"/>
      <w:marBottom w:val="0"/>
      <w:divBdr>
        <w:top w:val="none" w:sz="0" w:space="0" w:color="auto"/>
        <w:left w:val="none" w:sz="0" w:space="0" w:color="auto"/>
        <w:bottom w:val="none" w:sz="0" w:space="0" w:color="auto"/>
        <w:right w:val="none" w:sz="0" w:space="0" w:color="auto"/>
      </w:divBdr>
    </w:div>
    <w:div w:id="920793506">
      <w:bodyDiv w:val="1"/>
      <w:marLeft w:val="0"/>
      <w:marRight w:val="0"/>
      <w:marTop w:val="0"/>
      <w:marBottom w:val="0"/>
      <w:divBdr>
        <w:top w:val="none" w:sz="0" w:space="0" w:color="auto"/>
        <w:left w:val="none" w:sz="0" w:space="0" w:color="auto"/>
        <w:bottom w:val="none" w:sz="0" w:space="0" w:color="auto"/>
        <w:right w:val="none" w:sz="0" w:space="0" w:color="auto"/>
      </w:divBdr>
    </w:div>
    <w:div w:id="933132829">
      <w:bodyDiv w:val="1"/>
      <w:marLeft w:val="0"/>
      <w:marRight w:val="0"/>
      <w:marTop w:val="0"/>
      <w:marBottom w:val="0"/>
      <w:divBdr>
        <w:top w:val="none" w:sz="0" w:space="0" w:color="auto"/>
        <w:left w:val="none" w:sz="0" w:space="0" w:color="auto"/>
        <w:bottom w:val="none" w:sz="0" w:space="0" w:color="auto"/>
        <w:right w:val="none" w:sz="0" w:space="0" w:color="auto"/>
      </w:divBdr>
    </w:div>
    <w:div w:id="939223510">
      <w:bodyDiv w:val="1"/>
      <w:marLeft w:val="0"/>
      <w:marRight w:val="0"/>
      <w:marTop w:val="0"/>
      <w:marBottom w:val="0"/>
      <w:divBdr>
        <w:top w:val="none" w:sz="0" w:space="0" w:color="auto"/>
        <w:left w:val="none" w:sz="0" w:space="0" w:color="auto"/>
        <w:bottom w:val="none" w:sz="0" w:space="0" w:color="auto"/>
        <w:right w:val="none" w:sz="0" w:space="0" w:color="auto"/>
      </w:divBdr>
    </w:div>
    <w:div w:id="943927625">
      <w:bodyDiv w:val="1"/>
      <w:marLeft w:val="0"/>
      <w:marRight w:val="0"/>
      <w:marTop w:val="0"/>
      <w:marBottom w:val="0"/>
      <w:divBdr>
        <w:top w:val="none" w:sz="0" w:space="0" w:color="auto"/>
        <w:left w:val="none" w:sz="0" w:space="0" w:color="auto"/>
        <w:bottom w:val="none" w:sz="0" w:space="0" w:color="auto"/>
        <w:right w:val="none" w:sz="0" w:space="0" w:color="auto"/>
      </w:divBdr>
    </w:div>
    <w:div w:id="944188998">
      <w:bodyDiv w:val="1"/>
      <w:marLeft w:val="0"/>
      <w:marRight w:val="0"/>
      <w:marTop w:val="0"/>
      <w:marBottom w:val="0"/>
      <w:divBdr>
        <w:top w:val="none" w:sz="0" w:space="0" w:color="auto"/>
        <w:left w:val="none" w:sz="0" w:space="0" w:color="auto"/>
        <w:bottom w:val="none" w:sz="0" w:space="0" w:color="auto"/>
        <w:right w:val="none" w:sz="0" w:space="0" w:color="auto"/>
      </w:divBdr>
    </w:div>
    <w:div w:id="954017813">
      <w:bodyDiv w:val="1"/>
      <w:marLeft w:val="0"/>
      <w:marRight w:val="0"/>
      <w:marTop w:val="0"/>
      <w:marBottom w:val="0"/>
      <w:divBdr>
        <w:top w:val="none" w:sz="0" w:space="0" w:color="auto"/>
        <w:left w:val="none" w:sz="0" w:space="0" w:color="auto"/>
        <w:bottom w:val="none" w:sz="0" w:space="0" w:color="auto"/>
        <w:right w:val="none" w:sz="0" w:space="0" w:color="auto"/>
      </w:divBdr>
    </w:div>
    <w:div w:id="962030759">
      <w:bodyDiv w:val="1"/>
      <w:marLeft w:val="0"/>
      <w:marRight w:val="0"/>
      <w:marTop w:val="0"/>
      <w:marBottom w:val="0"/>
      <w:divBdr>
        <w:top w:val="none" w:sz="0" w:space="0" w:color="auto"/>
        <w:left w:val="none" w:sz="0" w:space="0" w:color="auto"/>
        <w:bottom w:val="none" w:sz="0" w:space="0" w:color="auto"/>
        <w:right w:val="none" w:sz="0" w:space="0" w:color="auto"/>
      </w:divBdr>
    </w:div>
    <w:div w:id="964048260">
      <w:bodyDiv w:val="1"/>
      <w:marLeft w:val="0"/>
      <w:marRight w:val="0"/>
      <w:marTop w:val="0"/>
      <w:marBottom w:val="0"/>
      <w:divBdr>
        <w:top w:val="none" w:sz="0" w:space="0" w:color="auto"/>
        <w:left w:val="none" w:sz="0" w:space="0" w:color="auto"/>
        <w:bottom w:val="none" w:sz="0" w:space="0" w:color="auto"/>
        <w:right w:val="none" w:sz="0" w:space="0" w:color="auto"/>
      </w:divBdr>
    </w:div>
    <w:div w:id="966004814">
      <w:bodyDiv w:val="1"/>
      <w:marLeft w:val="0"/>
      <w:marRight w:val="0"/>
      <w:marTop w:val="0"/>
      <w:marBottom w:val="0"/>
      <w:divBdr>
        <w:top w:val="none" w:sz="0" w:space="0" w:color="auto"/>
        <w:left w:val="none" w:sz="0" w:space="0" w:color="auto"/>
        <w:bottom w:val="none" w:sz="0" w:space="0" w:color="auto"/>
        <w:right w:val="none" w:sz="0" w:space="0" w:color="auto"/>
      </w:divBdr>
    </w:div>
    <w:div w:id="968434242">
      <w:bodyDiv w:val="1"/>
      <w:marLeft w:val="0"/>
      <w:marRight w:val="0"/>
      <w:marTop w:val="0"/>
      <w:marBottom w:val="0"/>
      <w:divBdr>
        <w:top w:val="none" w:sz="0" w:space="0" w:color="auto"/>
        <w:left w:val="none" w:sz="0" w:space="0" w:color="auto"/>
        <w:bottom w:val="none" w:sz="0" w:space="0" w:color="auto"/>
        <w:right w:val="none" w:sz="0" w:space="0" w:color="auto"/>
      </w:divBdr>
    </w:div>
    <w:div w:id="968440937">
      <w:bodyDiv w:val="1"/>
      <w:marLeft w:val="0"/>
      <w:marRight w:val="0"/>
      <w:marTop w:val="0"/>
      <w:marBottom w:val="0"/>
      <w:divBdr>
        <w:top w:val="none" w:sz="0" w:space="0" w:color="auto"/>
        <w:left w:val="none" w:sz="0" w:space="0" w:color="auto"/>
        <w:bottom w:val="none" w:sz="0" w:space="0" w:color="auto"/>
        <w:right w:val="none" w:sz="0" w:space="0" w:color="auto"/>
      </w:divBdr>
    </w:div>
    <w:div w:id="974334789">
      <w:bodyDiv w:val="1"/>
      <w:marLeft w:val="0"/>
      <w:marRight w:val="0"/>
      <w:marTop w:val="0"/>
      <w:marBottom w:val="0"/>
      <w:divBdr>
        <w:top w:val="none" w:sz="0" w:space="0" w:color="auto"/>
        <w:left w:val="none" w:sz="0" w:space="0" w:color="auto"/>
        <w:bottom w:val="none" w:sz="0" w:space="0" w:color="auto"/>
        <w:right w:val="none" w:sz="0" w:space="0" w:color="auto"/>
      </w:divBdr>
    </w:div>
    <w:div w:id="976689976">
      <w:bodyDiv w:val="1"/>
      <w:marLeft w:val="0"/>
      <w:marRight w:val="0"/>
      <w:marTop w:val="0"/>
      <w:marBottom w:val="0"/>
      <w:divBdr>
        <w:top w:val="none" w:sz="0" w:space="0" w:color="auto"/>
        <w:left w:val="none" w:sz="0" w:space="0" w:color="auto"/>
        <w:bottom w:val="none" w:sz="0" w:space="0" w:color="auto"/>
        <w:right w:val="none" w:sz="0" w:space="0" w:color="auto"/>
      </w:divBdr>
    </w:div>
    <w:div w:id="982733470">
      <w:bodyDiv w:val="1"/>
      <w:marLeft w:val="0"/>
      <w:marRight w:val="0"/>
      <w:marTop w:val="0"/>
      <w:marBottom w:val="0"/>
      <w:divBdr>
        <w:top w:val="none" w:sz="0" w:space="0" w:color="auto"/>
        <w:left w:val="none" w:sz="0" w:space="0" w:color="auto"/>
        <w:bottom w:val="none" w:sz="0" w:space="0" w:color="auto"/>
        <w:right w:val="none" w:sz="0" w:space="0" w:color="auto"/>
      </w:divBdr>
    </w:div>
    <w:div w:id="983125302">
      <w:bodyDiv w:val="1"/>
      <w:marLeft w:val="0"/>
      <w:marRight w:val="0"/>
      <w:marTop w:val="0"/>
      <w:marBottom w:val="0"/>
      <w:divBdr>
        <w:top w:val="none" w:sz="0" w:space="0" w:color="auto"/>
        <w:left w:val="none" w:sz="0" w:space="0" w:color="auto"/>
        <w:bottom w:val="none" w:sz="0" w:space="0" w:color="auto"/>
        <w:right w:val="none" w:sz="0" w:space="0" w:color="auto"/>
      </w:divBdr>
    </w:div>
    <w:div w:id="989210970">
      <w:bodyDiv w:val="1"/>
      <w:marLeft w:val="0"/>
      <w:marRight w:val="0"/>
      <w:marTop w:val="0"/>
      <w:marBottom w:val="0"/>
      <w:divBdr>
        <w:top w:val="none" w:sz="0" w:space="0" w:color="auto"/>
        <w:left w:val="none" w:sz="0" w:space="0" w:color="auto"/>
        <w:bottom w:val="none" w:sz="0" w:space="0" w:color="auto"/>
        <w:right w:val="none" w:sz="0" w:space="0" w:color="auto"/>
      </w:divBdr>
    </w:div>
    <w:div w:id="994341591">
      <w:bodyDiv w:val="1"/>
      <w:marLeft w:val="0"/>
      <w:marRight w:val="0"/>
      <w:marTop w:val="0"/>
      <w:marBottom w:val="0"/>
      <w:divBdr>
        <w:top w:val="none" w:sz="0" w:space="0" w:color="auto"/>
        <w:left w:val="none" w:sz="0" w:space="0" w:color="auto"/>
        <w:bottom w:val="none" w:sz="0" w:space="0" w:color="auto"/>
        <w:right w:val="none" w:sz="0" w:space="0" w:color="auto"/>
      </w:divBdr>
    </w:div>
    <w:div w:id="995305126">
      <w:bodyDiv w:val="1"/>
      <w:marLeft w:val="0"/>
      <w:marRight w:val="0"/>
      <w:marTop w:val="0"/>
      <w:marBottom w:val="0"/>
      <w:divBdr>
        <w:top w:val="none" w:sz="0" w:space="0" w:color="auto"/>
        <w:left w:val="none" w:sz="0" w:space="0" w:color="auto"/>
        <w:bottom w:val="none" w:sz="0" w:space="0" w:color="auto"/>
        <w:right w:val="none" w:sz="0" w:space="0" w:color="auto"/>
      </w:divBdr>
    </w:div>
    <w:div w:id="999236196">
      <w:bodyDiv w:val="1"/>
      <w:marLeft w:val="0"/>
      <w:marRight w:val="0"/>
      <w:marTop w:val="0"/>
      <w:marBottom w:val="0"/>
      <w:divBdr>
        <w:top w:val="none" w:sz="0" w:space="0" w:color="auto"/>
        <w:left w:val="none" w:sz="0" w:space="0" w:color="auto"/>
        <w:bottom w:val="none" w:sz="0" w:space="0" w:color="auto"/>
        <w:right w:val="none" w:sz="0" w:space="0" w:color="auto"/>
      </w:divBdr>
    </w:div>
    <w:div w:id="1002588875">
      <w:bodyDiv w:val="1"/>
      <w:marLeft w:val="0"/>
      <w:marRight w:val="0"/>
      <w:marTop w:val="0"/>
      <w:marBottom w:val="0"/>
      <w:divBdr>
        <w:top w:val="none" w:sz="0" w:space="0" w:color="auto"/>
        <w:left w:val="none" w:sz="0" w:space="0" w:color="auto"/>
        <w:bottom w:val="none" w:sz="0" w:space="0" w:color="auto"/>
        <w:right w:val="none" w:sz="0" w:space="0" w:color="auto"/>
      </w:divBdr>
    </w:div>
    <w:div w:id="1004819246">
      <w:bodyDiv w:val="1"/>
      <w:marLeft w:val="0"/>
      <w:marRight w:val="0"/>
      <w:marTop w:val="0"/>
      <w:marBottom w:val="0"/>
      <w:divBdr>
        <w:top w:val="none" w:sz="0" w:space="0" w:color="auto"/>
        <w:left w:val="none" w:sz="0" w:space="0" w:color="auto"/>
        <w:bottom w:val="none" w:sz="0" w:space="0" w:color="auto"/>
        <w:right w:val="none" w:sz="0" w:space="0" w:color="auto"/>
      </w:divBdr>
    </w:div>
    <w:div w:id="1011638647">
      <w:bodyDiv w:val="1"/>
      <w:marLeft w:val="0"/>
      <w:marRight w:val="0"/>
      <w:marTop w:val="0"/>
      <w:marBottom w:val="0"/>
      <w:divBdr>
        <w:top w:val="none" w:sz="0" w:space="0" w:color="auto"/>
        <w:left w:val="none" w:sz="0" w:space="0" w:color="auto"/>
        <w:bottom w:val="none" w:sz="0" w:space="0" w:color="auto"/>
        <w:right w:val="none" w:sz="0" w:space="0" w:color="auto"/>
      </w:divBdr>
    </w:div>
    <w:div w:id="1014841789">
      <w:bodyDiv w:val="1"/>
      <w:marLeft w:val="0"/>
      <w:marRight w:val="0"/>
      <w:marTop w:val="0"/>
      <w:marBottom w:val="0"/>
      <w:divBdr>
        <w:top w:val="none" w:sz="0" w:space="0" w:color="auto"/>
        <w:left w:val="none" w:sz="0" w:space="0" w:color="auto"/>
        <w:bottom w:val="none" w:sz="0" w:space="0" w:color="auto"/>
        <w:right w:val="none" w:sz="0" w:space="0" w:color="auto"/>
      </w:divBdr>
    </w:div>
    <w:div w:id="1015032331">
      <w:bodyDiv w:val="1"/>
      <w:marLeft w:val="0"/>
      <w:marRight w:val="0"/>
      <w:marTop w:val="0"/>
      <w:marBottom w:val="0"/>
      <w:divBdr>
        <w:top w:val="none" w:sz="0" w:space="0" w:color="auto"/>
        <w:left w:val="none" w:sz="0" w:space="0" w:color="auto"/>
        <w:bottom w:val="none" w:sz="0" w:space="0" w:color="auto"/>
        <w:right w:val="none" w:sz="0" w:space="0" w:color="auto"/>
      </w:divBdr>
    </w:div>
    <w:div w:id="1017585615">
      <w:bodyDiv w:val="1"/>
      <w:marLeft w:val="0"/>
      <w:marRight w:val="0"/>
      <w:marTop w:val="0"/>
      <w:marBottom w:val="0"/>
      <w:divBdr>
        <w:top w:val="none" w:sz="0" w:space="0" w:color="auto"/>
        <w:left w:val="none" w:sz="0" w:space="0" w:color="auto"/>
        <w:bottom w:val="none" w:sz="0" w:space="0" w:color="auto"/>
        <w:right w:val="none" w:sz="0" w:space="0" w:color="auto"/>
      </w:divBdr>
    </w:div>
    <w:div w:id="1029454276">
      <w:bodyDiv w:val="1"/>
      <w:marLeft w:val="0"/>
      <w:marRight w:val="0"/>
      <w:marTop w:val="0"/>
      <w:marBottom w:val="0"/>
      <w:divBdr>
        <w:top w:val="none" w:sz="0" w:space="0" w:color="auto"/>
        <w:left w:val="none" w:sz="0" w:space="0" w:color="auto"/>
        <w:bottom w:val="none" w:sz="0" w:space="0" w:color="auto"/>
        <w:right w:val="none" w:sz="0" w:space="0" w:color="auto"/>
      </w:divBdr>
    </w:div>
    <w:div w:id="1031996410">
      <w:bodyDiv w:val="1"/>
      <w:marLeft w:val="0"/>
      <w:marRight w:val="0"/>
      <w:marTop w:val="0"/>
      <w:marBottom w:val="0"/>
      <w:divBdr>
        <w:top w:val="none" w:sz="0" w:space="0" w:color="auto"/>
        <w:left w:val="none" w:sz="0" w:space="0" w:color="auto"/>
        <w:bottom w:val="none" w:sz="0" w:space="0" w:color="auto"/>
        <w:right w:val="none" w:sz="0" w:space="0" w:color="auto"/>
      </w:divBdr>
    </w:div>
    <w:div w:id="1037003504">
      <w:bodyDiv w:val="1"/>
      <w:marLeft w:val="0"/>
      <w:marRight w:val="0"/>
      <w:marTop w:val="0"/>
      <w:marBottom w:val="0"/>
      <w:divBdr>
        <w:top w:val="none" w:sz="0" w:space="0" w:color="auto"/>
        <w:left w:val="none" w:sz="0" w:space="0" w:color="auto"/>
        <w:bottom w:val="none" w:sz="0" w:space="0" w:color="auto"/>
        <w:right w:val="none" w:sz="0" w:space="0" w:color="auto"/>
      </w:divBdr>
    </w:div>
    <w:div w:id="1039166390">
      <w:bodyDiv w:val="1"/>
      <w:marLeft w:val="0"/>
      <w:marRight w:val="0"/>
      <w:marTop w:val="0"/>
      <w:marBottom w:val="0"/>
      <w:divBdr>
        <w:top w:val="none" w:sz="0" w:space="0" w:color="auto"/>
        <w:left w:val="none" w:sz="0" w:space="0" w:color="auto"/>
        <w:bottom w:val="none" w:sz="0" w:space="0" w:color="auto"/>
        <w:right w:val="none" w:sz="0" w:space="0" w:color="auto"/>
      </w:divBdr>
    </w:div>
    <w:div w:id="1040126831">
      <w:bodyDiv w:val="1"/>
      <w:marLeft w:val="0"/>
      <w:marRight w:val="0"/>
      <w:marTop w:val="0"/>
      <w:marBottom w:val="0"/>
      <w:divBdr>
        <w:top w:val="none" w:sz="0" w:space="0" w:color="auto"/>
        <w:left w:val="none" w:sz="0" w:space="0" w:color="auto"/>
        <w:bottom w:val="none" w:sz="0" w:space="0" w:color="auto"/>
        <w:right w:val="none" w:sz="0" w:space="0" w:color="auto"/>
      </w:divBdr>
    </w:div>
    <w:div w:id="1045837626">
      <w:bodyDiv w:val="1"/>
      <w:marLeft w:val="0"/>
      <w:marRight w:val="0"/>
      <w:marTop w:val="0"/>
      <w:marBottom w:val="0"/>
      <w:divBdr>
        <w:top w:val="none" w:sz="0" w:space="0" w:color="auto"/>
        <w:left w:val="none" w:sz="0" w:space="0" w:color="auto"/>
        <w:bottom w:val="none" w:sz="0" w:space="0" w:color="auto"/>
        <w:right w:val="none" w:sz="0" w:space="0" w:color="auto"/>
      </w:divBdr>
    </w:div>
    <w:div w:id="1047297991">
      <w:bodyDiv w:val="1"/>
      <w:marLeft w:val="0"/>
      <w:marRight w:val="0"/>
      <w:marTop w:val="0"/>
      <w:marBottom w:val="0"/>
      <w:divBdr>
        <w:top w:val="none" w:sz="0" w:space="0" w:color="auto"/>
        <w:left w:val="none" w:sz="0" w:space="0" w:color="auto"/>
        <w:bottom w:val="none" w:sz="0" w:space="0" w:color="auto"/>
        <w:right w:val="none" w:sz="0" w:space="0" w:color="auto"/>
      </w:divBdr>
    </w:div>
    <w:div w:id="1047801024">
      <w:bodyDiv w:val="1"/>
      <w:marLeft w:val="0"/>
      <w:marRight w:val="0"/>
      <w:marTop w:val="0"/>
      <w:marBottom w:val="0"/>
      <w:divBdr>
        <w:top w:val="none" w:sz="0" w:space="0" w:color="auto"/>
        <w:left w:val="none" w:sz="0" w:space="0" w:color="auto"/>
        <w:bottom w:val="none" w:sz="0" w:space="0" w:color="auto"/>
        <w:right w:val="none" w:sz="0" w:space="0" w:color="auto"/>
      </w:divBdr>
    </w:div>
    <w:div w:id="1053040996">
      <w:bodyDiv w:val="1"/>
      <w:marLeft w:val="0"/>
      <w:marRight w:val="0"/>
      <w:marTop w:val="0"/>
      <w:marBottom w:val="0"/>
      <w:divBdr>
        <w:top w:val="none" w:sz="0" w:space="0" w:color="auto"/>
        <w:left w:val="none" w:sz="0" w:space="0" w:color="auto"/>
        <w:bottom w:val="none" w:sz="0" w:space="0" w:color="auto"/>
        <w:right w:val="none" w:sz="0" w:space="0" w:color="auto"/>
      </w:divBdr>
    </w:div>
    <w:div w:id="1055422859">
      <w:bodyDiv w:val="1"/>
      <w:marLeft w:val="0"/>
      <w:marRight w:val="0"/>
      <w:marTop w:val="0"/>
      <w:marBottom w:val="0"/>
      <w:divBdr>
        <w:top w:val="none" w:sz="0" w:space="0" w:color="auto"/>
        <w:left w:val="none" w:sz="0" w:space="0" w:color="auto"/>
        <w:bottom w:val="none" w:sz="0" w:space="0" w:color="auto"/>
        <w:right w:val="none" w:sz="0" w:space="0" w:color="auto"/>
      </w:divBdr>
    </w:div>
    <w:div w:id="1063525467">
      <w:bodyDiv w:val="1"/>
      <w:marLeft w:val="0"/>
      <w:marRight w:val="0"/>
      <w:marTop w:val="0"/>
      <w:marBottom w:val="0"/>
      <w:divBdr>
        <w:top w:val="none" w:sz="0" w:space="0" w:color="auto"/>
        <w:left w:val="none" w:sz="0" w:space="0" w:color="auto"/>
        <w:bottom w:val="none" w:sz="0" w:space="0" w:color="auto"/>
        <w:right w:val="none" w:sz="0" w:space="0" w:color="auto"/>
      </w:divBdr>
      <w:divsChild>
        <w:div w:id="210503685">
          <w:marLeft w:val="0"/>
          <w:marRight w:val="0"/>
          <w:marTop w:val="0"/>
          <w:marBottom w:val="0"/>
          <w:divBdr>
            <w:top w:val="none" w:sz="0" w:space="0" w:color="auto"/>
            <w:left w:val="none" w:sz="0" w:space="0" w:color="auto"/>
            <w:bottom w:val="none" w:sz="0" w:space="0" w:color="auto"/>
            <w:right w:val="none" w:sz="0" w:space="0" w:color="auto"/>
          </w:divBdr>
          <w:divsChild>
            <w:div w:id="125451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977619">
      <w:bodyDiv w:val="1"/>
      <w:marLeft w:val="0"/>
      <w:marRight w:val="0"/>
      <w:marTop w:val="0"/>
      <w:marBottom w:val="0"/>
      <w:divBdr>
        <w:top w:val="none" w:sz="0" w:space="0" w:color="auto"/>
        <w:left w:val="none" w:sz="0" w:space="0" w:color="auto"/>
        <w:bottom w:val="none" w:sz="0" w:space="0" w:color="auto"/>
        <w:right w:val="none" w:sz="0" w:space="0" w:color="auto"/>
      </w:divBdr>
    </w:div>
    <w:div w:id="1076635011">
      <w:bodyDiv w:val="1"/>
      <w:marLeft w:val="0"/>
      <w:marRight w:val="0"/>
      <w:marTop w:val="0"/>
      <w:marBottom w:val="0"/>
      <w:divBdr>
        <w:top w:val="none" w:sz="0" w:space="0" w:color="auto"/>
        <w:left w:val="none" w:sz="0" w:space="0" w:color="auto"/>
        <w:bottom w:val="none" w:sz="0" w:space="0" w:color="auto"/>
        <w:right w:val="none" w:sz="0" w:space="0" w:color="auto"/>
      </w:divBdr>
    </w:div>
    <w:div w:id="1078554861">
      <w:bodyDiv w:val="1"/>
      <w:marLeft w:val="0"/>
      <w:marRight w:val="0"/>
      <w:marTop w:val="0"/>
      <w:marBottom w:val="0"/>
      <w:divBdr>
        <w:top w:val="none" w:sz="0" w:space="0" w:color="auto"/>
        <w:left w:val="none" w:sz="0" w:space="0" w:color="auto"/>
        <w:bottom w:val="none" w:sz="0" w:space="0" w:color="auto"/>
        <w:right w:val="none" w:sz="0" w:space="0" w:color="auto"/>
      </w:divBdr>
    </w:div>
    <w:div w:id="1086269408">
      <w:bodyDiv w:val="1"/>
      <w:marLeft w:val="0"/>
      <w:marRight w:val="0"/>
      <w:marTop w:val="0"/>
      <w:marBottom w:val="0"/>
      <w:divBdr>
        <w:top w:val="none" w:sz="0" w:space="0" w:color="auto"/>
        <w:left w:val="none" w:sz="0" w:space="0" w:color="auto"/>
        <w:bottom w:val="none" w:sz="0" w:space="0" w:color="auto"/>
        <w:right w:val="none" w:sz="0" w:space="0" w:color="auto"/>
      </w:divBdr>
    </w:div>
    <w:div w:id="1092320339">
      <w:bodyDiv w:val="1"/>
      <w:marLeft w:val="0"/>
      <w:marRight w:val="0"/>
      <w:marTop w:val="0"/>
      <w:marBottom w:val="0"/>
      <w:divBdr>
        <w:top w:val="none" w:sz="0" w:space="0" w:color="auto"/>
        <w:left w:val="none" w:sz="0" w:space="0" w:color="auto"/>
        <w:bottom w:val="none" w:sz="0" w:space="0" w:color="auto"/>
        <w:right w:val="none" w:sz="0" w:space="0" w:color="auto"/>
      </w:divBdr>
    </w:div>
    <w:div w:id="1094548474">
      <w:bodyDiv w:val="1"/>
      <w:marLeft w:val="0"/>
      <w:marRight w:val="0"/>
      <w:marTop w:val="0"/>
      <w:marBottom w:val="0"/>
      <w:divBdr>
        <w:top w:val="none" w:sz="0" w:space="0" w:color="auto"/>
        <w:left w:val="none" w:sz="0" w:space="0" w:color="auto"/>
        <w:bottom w:val="none" w:sz="0" w:space="0" w:color="auto"/>
        <w:right w:val="none" w:sz="0" w:space="0" w:color="auto"/>
      </w:divBdr>
    </w:div>
    <w:div w:id="1100292269">
      <w:bodyDiv w:val="1"/>
      <w:marLeft w:val="0"/>
      <w:marRight w:val="0"/>
      <w:marTop w:val="0"/>
      <w:marBottom w:val="0"/>
      <w:divBdr>
        <w:top w:val="none" w:sz="0" w:space="0" w:color="auto"/>
        <w:left w:val="none" w:sz="0" w:space="0" w:color="auto"/>
        <w:bottom w:val="none" w:sz="0" w:space="0" w:color="auto"/>
        <w:right w:val="none" w:sz="0" w:space="0" w:color="auto"/>
      </w:divBdr>
    </w:div>
    <w:div w:id="1105156545">
      <w:bodyDiv w:val="1"/>
      <w:marLeft w:val="0"/>
      <w:marRight w:val="0"/>
      <w:marTop w:val="0"/>
      <w:marBottom w:val="0"/>
      <w:divBdr>
        <w:top w:val="none" w:sz="0" w:space="0" w:color="auto"/>
        <w:left w:val="none" w:sz="0" w:space="0" w:color="auto"/>
        <w:bottom w:val="none" w:sz="0" w:space="0" w:color="auto"/>
        <w:right w:val="none" w:sz="0" w:space="0" w:color="auto"/>
      </w:divBdr>
    </w:div>
    <w:div w:id="1106804330">
      <w:bodyDiv w:val="1"/>
      <w:marLeft w:val="0"/>
      <w:marRight w:val="0"/>
      <w:marTop w:val="0"/>
      <w:marBottom w:val="0"/>
      <w:divBdr>
        <w:top w:val="none" w:sz="0" w:space="0" w:color="auto"/>
        <w:left w:val="none" w:sz="0" w:space="0" w:color="auto"/>
        <w:bottom w:val="none" w:sz="0" w:space="0" w:color="auto"/>
        <w:right w:val="none" w:sz="0" w:space="0" w:color="auto"/>
      </w:divBdr>
    </w:div>
    <w:div w:id="1111901974">
      <w:bodyDiv w:val="1"/>
      <w:marLeft w:val="0"/>
      <w:marRight w:val="0"/>
      <w:marTop w:val="0"/>
      <w:marBottom w:val="0"/>
      <w:divBdr>
        <w:top w:val="none" w:sz="0" w:space="0" w:color="auto"/>
        <w:left w:val="none" w:sz="0" w:space="0" w:color="auto"/>
        <w:bottom w:val="none" w:sz="0" w:space="0" w:color="auto"/>
        <w:right w:val="none" w:sz="0" w:space="0" w:color="auto"/>
      </w:divBdr>
    </w:div>
    <w:div w:id="1112481149">
      <w:bodyDiv w:val="1"/>
      <w:marLeft w:val="0"/>
      <w:marRight w:val="0"/>
      <w:marTop w:val="0"/>
      <w:marBottom w:val="0"/>
      <w:divBdr>
        <w:top w:val="none" w:sz="0" w:space="0" w:color="auto"/>
        <w:left w:val="none" w:sz="0" w:space="0" w:color="auto"/>
        <w:bottom w:val="none" w:sz="0" w:space="0" w:color="auto"/>
        <w:right w:val="none" w:sz="0" w:space="0" w:color="auto"/>
      </w:divBdr>
    </w:div>
    <w:div w:id="1117220775">
      <w:bodyDiv w:val="1"/>
      <w:marLeft w:val="0"/>
      <w:marRight w:val="0"/>
      <w:marTop w:val="0"/>
      <w:marBottom w:val="0"/>
      <w:divBdr>
        <w:top w:val="none" w:sz="0" w:space="0" w:color="auto"/>
        <w:left w:val="none" w:sz="0" w:space="0" w:color="auto"/>
        <w:bottom w:val="none" w:sz="0" w:space="0" w:color="auto"/>
        <w:right w:val="none" w:sz="0" w:space="0" w:color="auto"/>
      </w:divBdr>
    </w:div>
    <w:div w:id="1119301556">
      <w:bodyDiv w:val="1"/>
      <w:marLeft w:val="0"/>
      <w:marRight w:val="0"/>
      <w:marTop w:val="0"/>
      <w:marBottom w:val="0"/>
      <w:divBdr>
        <w:top w:val="none" w:sz="0" w:space="0" w:color="auto"/>
        <w:left w:val="none" w:sz="0" w:space="0" w:color="auto"/>
        <w:bottom w:val="none" w:sz="0" w:space="0" w:color="auto"/>
        <w:right w:val="none" w:sz="0" w:space="0" w:color="auto"/>
      </w:divBdr>
    </w:div>
    <w:div w:id="1119304099">
      <w:bodyDiv w:val="1"/>
      <w:marLeft w:val="0"/>
      <w:marRight w:val="0"/>
      <w:marTop w:val="0"/>
      <w:marBottom w:val="0"/>
      <w:divBdr>
        <w:top w:val="none" w:sz="0" w:space="0" w:color="auto"/>
        <w:left w:val="none" w:sz="0" w:space="0" w:color="auto"/>
        <w:bottom w:val="none" w:sz="0" w:space="0" w:color="auto"/>
        <w:right w:val="none" w:sz="0" w:space="0" w:color="auto"/>
      </w:divBdr>
    </w:div>
    <w:div w:id="1130561938">
      <w:bodyDiv w:val="1"/>
      <w:marLeft w:val="0"/>
      <w:marRight w:val="0"/>
      <w:marTop w:val="0"/>
      <w:marBottom w:val="0"/>
      <w:divBdr>
        <w:top w:val="none" w:sz="0" w:space="0" w:color="auto"/>
        <w:left w:val="none" w:sz="0" w:space="0" w:color="auto"/>
        <w:bottom w:val="none" w:sz="0" w:space="0" w:color="auto"/>
        <w:right w:val="none" w:sz="0" w:space="0" w:color="auto"/>
      </w:divBdr>
    </w:div>
    <w:div w:id="1136996793">
      <w:bodyDiv w:val="1"/>
      <w:marLeft w:val="0"/>
      <w:marRight w:val="0"/>
      <w:marTop w:val="0"/>
      <w:marBottom w:val="0"/>
      <w:divBdr>
        <w:top w:val="none" w:sz="0" w:space="0" w:color="auto"/>
        <w:left w:val="none" w:sz="0" w:space="0" w:color="auto"/>
        <w:bottom w:val="none" w:sz="0" w:space="0" w:color="auto"/>
        <w:right w:val="none" w:sz="0" w:space="0" w:color="auto"/>
      </w:divBdr>
    </w:div>
    <w:div w:id="1140225083">
      <w:bodyDiv w:val="1"/>
      <w:marLeft w:val="0"/>
      <w:marRight w:val="0"/>
      <w:marTop w:val="0"/>
      <w:marBottom w:val="0"/>
      <w:divBdr>
        <w:top w:val="none" w:sz="0" w:space="0" w:color="auto"/>
        <w:left w:val="none" w:sz="0" w:space="0" w:color="auto"/>
        <w:bottom w:val="none" w:sz="0" w:space="0" w:color="auto"/>
        <w:right w:val="none" w:sz="0" w:space="0" w:color="auto"/>
      </w:divBdr>
    </w:div>
    <w:div w:id="1144733082">
      <w:bodyDiv w:val="1"/>
      <w:marLeft w:val="0"/>
      <w:marRight w:val="0"/>
      <w:marTop w:val="0"/>
      <w:marBottom w:val="0"/>
      <w:divBdr>
        <w:top w:val="none" w:sz="0" w:space="0" w:color="auto"/>
        <w:left w:val="none" w:sz="0" w:space="0" w:color="auto"/>
        <w:bottom w:val="none" w:sz="0" w:space="0" w:color="auto"/>
        <w:right w:val="none" w:sz="0" w:space="0" w:color="auto"/>
      </w:divBdr>
    </w:div>
    <w:div w:id="1147237000">
      <w:bodyDiv w:val="1"/>
      <w:marLeft w:val="0"/>
      <w:marRight w:val="0"/>
      <w:marTop w:val="0"/>
      <w:marBottom w:val="0"/>
      <w:divBdr>
        <w:top w:val="none" w:sz="0" w:space="0" w:color="auto"/>
        <w:left w:val="none" w:sz="0" w:space="0" w:color="auto"/>
        <w:bottom w:val="none" w:sz="0" w:space="0" w:color="auto"/>
        <w:right w:val="none" w:sz="0" w:space="0" w:color="auto"/>
      </w:divBdr>
    </w:div>
    <w:div w:id="1151478398">
      <w:bodyDiv w:val="1"/>
      <w:marLeft w:val="0"/>
      <w:marRight w:val="0"/>
      <w:marTop w:val="0"/>
      <w:marBottom w:val="0"/>
      <w:divBdr>
        <w:top w:val="none" w:sz="0" w:space="0" w:color="auto"/>
        <w:left w:val="none" w:sz="0" w:space="0" w:color="auto"/>
        <w:bottom w:val="none" w:sz="0" w:space="0" w:color="auto"/>
        <w:right w:val="none" w:sz="0" w:space="0" w:color="auto"/>
      </w:divBdr>
    </w:div>
    <w:div w:id="1152403325">
      <w:bodyDiv w:val="1"/>
      <w:marLeft w:val="0"/>
      <w:marRight w:val="0"/>
      <w:marTop w:val="0"/>
      <w:marBottom w:val="0"/>
      <w:divBdr>
        <w:top w:val="none" w:sz="0" w:space="0" w:color="auto"/>
        <w:left w:val="none" w:sz="0" w:space="0" w:color="auto"/>
        <w:bottom w:val="none" w:sz="0" w:space="0" w:color="auto"/>
        <w:right w:val="none" w:sz="0" w:space="0" w:color="auto"/>
      </w:divBdr>
    </w:div>
    <w:div w:id="1155678893">
      <w:bodyDiv w:val="1"/>
      <w:marLeft w:val="0"/>
      <w:marRight w:val="0"/>
      <w:marTop w:val="0"/>
      <w:marBottom w:val="0"/>
      <w:divBdr>
        <w:top w:val="none" w:sz="0" w:space="0" w:color="auto"/>
        <w:left w:val="none" w:sz="0" w:space="0" w:color="auto"/>
        <w:bottom w:val="none" w:sz="0" w:space="0" w:color="auto"/>
        <w:right w:val="none" w:sz="0" w:space="0" w:color="auto"/>
      </w:divBdr>
    </w:div>
    <w:div w:id="1157498009">
      <w:bodyDiv w:val="1"/>
      <w:marLeft w:val="0"/>
      <w:marRight w:val="0"/>
      <w:marTop w:val="0"/>
      <w:marBottom w:val="0"/>
      <w:divBdr>
        <w:top w:val="none" w:sz="0" w:space="0" w:color="auto"/>
        <w:left w:val="none" w:sz="0" w:space="0" w:color="auto"/>
        <w:bottom w:val="none" w:sz="0" w:space="0" w:color="auto"/>
        <w:right w:val="none" w:sz="0" w:space="0" w:color="auto"/>
      </w:divBdr>
      <w:divsChild>
        <w:div w:id="755399327">
          <w:marLeft w:val="0"/>
          <w:marRight w:val="0"/>
          <w:marTop w:val="0"/>
          <w:marBottom w:val="0"/>
          <w:divBdr>
            <w:top w:val="none" w:sz="0" w:space="0" w:color="auto"/>
            <w:left w:val="none" w:sz="0" w:space="0" w:color="auto"/>
            <w:bottom w:val="none" w:sz="0" w:space="0" w:color="auto"/>
            <w:right w:val="none" w:sz="0" w:space="0" w:color="auto"/>
          </w:divBdr>
          <w:divsChild>
            <w:div w:id="116674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3124">
      <w:bodyDiv w:val="1"/>
      <w:marLeft w:val="0"/>
      <w:marRight w:val="0"/>
      <w:marTop w:val="0"/>
      <w:marBottom w:val="0"/>
      <w:divBdr>
        <w:top w:val="none" w:sz="0" w:space="0" w:color="auto"/>
        <w:left w:val="none" w:sz="0" w:space="0" w:color="auto"/>
        <w:bottom w:val="none" w:sz="0" w:space="0" w:color="auto"/>
        <w:right w:val="none" w:sz="0" w:space="0" w:color="auto"/>
      </w:divBdr>
    </w:div>
    <w:div w:id="1168520958">
      <w:bodyDiv w:val="1"/>
      <w:marLeft w:val="0"/>
      <w:marRight w:val="0"/>
      <w:marTop w:val="0"/>
      <w:marBottom w:val="0"/>
      <w:divBdr>
        <w:top w:val="none" w:sz="0" w:space="0" w:color="auto"/>
        <w:left w:val="none" w:sz="0" w:space="0" w:color="auto"/>
        <w:bottom w:val="none" w:sz="0" w:space="0" w:color="auto"/>
        <w:right w:val="none" w:sz="0" w:space="0" w:color="auto"/>
      </w:divBdr>
    </w:div>
    <w:div w:id="1172061063">
      <w:bodyDiv w:val="1"/>
      <w:marLeft w:val="0"/>
      <w:marRight w:val="0"/>
      <w:marTop w:val="0"/>
      <w:marBottom w:val="0"/>
      <w:divBdr>
        <w:top w:val="none" w:sz="0" w:space="0" w:color="auto"/>
        <w:left w:val="none" w:sz="0" w:space="0" w:color="auto"/>
        <w:bottom w:val="none" w:sz="0" w:space="0" w:color="auto"/>
        <w:right w:val="none" w:sz="0" w:space="0" w:color="auto"/>
      </w:divBdr>
    </w:div>
    <w:div w:id="1172258570">
      <w:bodyDiv w:val="1"/>
      <w:marLeft w:val="0"/>
      <w:marRight w:val="0"/>
      <w:marTop w:val="0"/>
      <w:marBottom w:val="0"/>
      <w:divBdr>
        <w:top w:val="none" w:sz="0" w:space="0" w:color="auto"/>
        <w:left w:val="none" w:sz="0" w:space="0" w:color="auto"/>
        <w:bottom w:val="none" w:sz="0" w:space="0" w:color="auto"/>
        <w:right w:val="none" w:sz="0" w:space="0" w:color="auto"/>
      </w:divBdr>
    </w:div>
    <w:div w:id="1172643582">
      <w:bodyDiv w:val="1"/>
      <w:marLeft w:val="0"/>
      <w:marRight w:val="0"/>
      <w:marTop w:val="0"/>
      <w:marBottom w:val="0"/>
      <w:divBdr>
        <w:top w:val="none" w:sz="0" w:space="0" w:color="auto"/>
        <w:left w:val="none" w:sz="0" w:space="0" w:color="auto"/>
        <w:bottom w:val="none" w:sz="0" w:space="0" w:color="auto"/>
        <w:right w:val="none" w:sz="0" w:space="0" w:color="auto"/>
      </w:divBdr>
    </w:div>
    <w:div w:id="1172794798">
      <w:bodyDiv w:val="1"/>
      <w:marLeft w:val="0"/>
      <w:marRight w:val="0"/>
      <w:marTop w:val="0"/>
      <w:marBottom w:val="0"/>
      <w:divBdr>
        <w:top w:val="none" w:sz="0" w:space="0" w:color="auto"/>
        <w:left w:val="none" w:sz="0" w:space="0" w:color="auto"/>
        <w:bottom w:val="none" w:sz="0" w:space="0" w:color="auto"/>
        <w:right w:val="none" w:sz="0" w:space="0" w:color="auto"/>
      </w:divBdr>
    </w:div>
    <w:div w:id="1174151728">
      <w:bodyDiv w:val="1"/>
      <w:marLeft w:val="0"/>
      <w:marRight w:val="0"/>
      <w:marTop w:val="0"/>
      <w:marBottom w:val="0"/>
      <w:divBdr>
        <w:top w:val="none" w:sz="0" w:space="0" w:color="auto"/>
        <w:left w:val="none" w:sz="0" w:space="0" w:color="auto"/>
        <w:bottom w:val="none" w:sz="0" w:space="0" w:color="auto"/>
        <w:right w:val="none" w:sz="0" w:space="0" w:color="auto"/>
      </w:divBdr>
    </w:div>
    <w:div w:id="1182359605">
      <w:bodyDiv w:val="1"/>
      <w:marLeft w:val="0"/>
      <w:marRight w:val="0"/>
      <w:marTop w:val="0"/>
      <w:marBottom w:val="0"/>
      <w:divBdr>
        <w:top w:val="none" w:sz="0" w:space="0" w:color="auto"/>
        <w:left w:val="none" w:sz="0" w:space="0" w:color="auto"/>
        <w:bottom w:val="none" w:sz="0" w:space="0" w:color="auto"/>
        <w:right w:val="none" w:sz="0" w:space="0" w:color="auto"/>
      </w:divBdr>
    </w:div>
    <w:div w:id="1189680362">
      <w:bodyDiv w:val="1"/>
      <w:marLeft w:val="0"/>
      <w:marRight w:val="0"/>
      <w:marTop w:val="0"/>
      <w:marBottom w:val="0"/>
      <w:divBdr>
        <w:top w:val="none" w:sz="0" w:space="0" w:color="auto"/>
        <w:left w:val="none" w:sz="0" w:space="0" w:color="auto"/>
        <w:bottom w:val="none" w:sz="0" w:space="0" w:color="auto"/>
        <w:right w:val="none" w:sz="0" w:space="0" w:color="auto"/>
      </w:divBdr>
    </w:div>
    <w:div w:id="1204903309">
      <w:bodyDiv w:val="1"/>
      <w:marLeft w:val="0"/>
      <w:marRight w:val="0"/>
      <w:marTop w:val="0"/>
      <w:marBottom w:val="0"/>
      <w:divBdr>
        <w:top w:val="none" w:sz="0" w:space="0" w:color="auto"/>
        <w:left w:val="none" w:sz="0" w:space="0" w:color="auto"/>
        <w:bottom w:val="none" w:sz="0" w:space="0" w:color="auto"/>
        <w:right w:val="none" w:sz="0" w:space="0" w:color="auto"/>
      </w:divBdr>
    </w:div>
    <w:div w:id="1209684482">
      <w:bodyDiv w:val="1"/>
      <w:marLeft w:val="0"/>
      <w:marRight w:val="0"/>
      <w:marTop w:val="0"/>
      <w:marBottom w:val="0"/>
      <w:divBdr>
        <w:top w:val="none" w:sz="0" w:space="0" w:color="auto"/>
        <w:left w:val="none" w:sz="0" w:space="0" w:color="auto"/>
        <w:bottom w:val="none" w:sz="0" w:space="0" w:color="auto"/>
        <w:right w:val="none" w:sz="0" w:space="0" w:color="auto"/>
      </w:divBdr>
    </w:div>
    <w:div w:id="1215704001">
      <w:bodyDiv w:val="1"/>
      <w:marLeft w:val="0"/>
      <w:marRight w:val="0"/>
      <w:marTop w:val="0"/>
      <w:marBottom w:val="0"/>
      <w:divBdr>
        <w:top w:val="none" w:sz="0" w:space="0" w:color="auto"/>
        <w:left w:val="none" w:sz="0" w:space="0" w:color="auto"/>
        <w:bottom w:val="none" w:sz="0" w:space="0" w:color="auto"/>
        <w:right w:val="none" w:sz="0" w:space="0" w:color="auto"/>
      </w:divBdr>
    </w:div>
    <w:div w:id="1216550920">
      <w:bodyDiv w:val="1"/>
      <w:marLeft w:val="0"/>
      <w:marRight w:val="0"/>
      <w:marTop w:val="0"/>
      <w:marBottom w:val="0"/>
      <w:divBdr>
        <w:top w:val="none" w:sz="0" w:space="0" w:color="auto"/>
        <w:left w:val="none" w:sz="0" w:space="0" w:color="auto"/>
        <w:bottom w:val="none" w:sz="0" w:space="0" w:color="auto"/>
        <w:right w:val="none" w:sz="0" w:space="0" w:color="auto"/>
      </w:divBdr>
    </w:div>
    <w:div w:id="1227498973">
      <w:bodyDiv w:val="1"/>
      <w:marLeft w:val="0"/>
      <w:marRight w:val="0"/>
      <w:marTop w:val="0"/>
      <w:marBottom w:val="0"/>
      <w:divBdr>
        <w:top w:val="none" w:sz="0" w:space="0" w:color="auto"/>
        <w:left w:val="none" w:sz="0" w:space="0" w:color="auto"/>
        <w:bottom w:val="none" w:sz="0" w:space="0" w:color="auto"/>
        <w:right w:val="none" w:sz="0" w:space="0" w:color="auto"/>
      </w:divBdr>
    </w:div>
    <w:div w:id="1229460023">
      <w:bodyDiv w:val="1"/>
      <w:marLeft w:val="0"/>
      <w:marRight w:val="0"/>
      <w:marTop w:val="0"/>
      <w:marBottom w:val="0"/>
      <w:divBdr>
        <w:top w:val="none" w:sz="0" w:space="0" w:color="auto"/>
        <w:left w:val="none" w:sz="0" w:space="0" w:color="auto"/>
        <w:bottom w:val="none" w:sz="0" w:space="0" w:color="auto"/>
        <w:right w:val="none" w:sz="0" w:space="0" w:color="auto"/>
      </w:divBdr>
    </w:div>
    <w:div w:id="1235243584">
      <w:bodyDiv w:val="1"/>
      <w:marLeft w:val="0"/>
      <w:marRight w:val="0"/>
      <w:marTop w:val="0"/>
      <w:marBottom w:val="0"/>
      <w:divBdr>
        <w:top w:val="none" w:sz="0" w:space="0" w:color="auto"/>
        <w:left w:val="none" w:sz="0" w:space="0" w:color="auto"/>
        <w:bottom w:val="none" w:sz="0" w:space="0" w:color="auto"/>
        <w:right w:val="none" w:sz="0" w:space="0" w:color="auto"/>
      </w:divBdr>
    </w:div>
    <w:div w:id="1236553009">
      <w:bodyDiv w:val="1"/>
      <w:marLeft w:val="0"/>
      <w:marRight w:val="0"/>
      <w:marTop w:val="0"/>
      <w:marBottom w:val="0"/>
      <w:divBdr>
        <w:top w:val="none" w:sz="0" w:space="0" w:color="auto"/>
        <w:left w:val="none" w:sz="0" w:space="0" w:color="auto"/>
        <w:bottom w:val="none" w:sz="0" w:space="0" w:color="auto"/>
        <w:right w:val="none" w:sz="0" w:space="0" w:color="auto"/>
      </w:divBdr>
    </w:div>
    <w:div w:id="1242252782">
      <w:bodyDiv w:val="1"/>
      <w:marLeft w:val="0"/>
      <w:marRight w:val="0"/>
      <w:marTop w:val="0"/>
      <w:marBottom w:val="0"/>
      <w:divBdr>
        <w:top w:val="none" w:sz="0" w:space="0" w:color="auto"/>
        <w:left w:val="none" w:sz="0" w:space="0" w:color="auto"/>
        <w:bottom w:val="none" w:sz="0" w:space="0" w:color="auto"/>
        <w:right w:val="none" w:sz="0" w:space="0" w:color="auto"/>
      </w:divBdr>
    </w:div>
    <w:div w:id="1243222120">
      <w:bodyDiv w:val="1"/>
      <w:marLeft w:val="0"/>
      <w:marRight w:val="0"/>
      <w:marTop w:val="0"/>
      <w:marBottom w:val="0"/>
      <w:divBdr>
        <w:top w:val="none" w:sz="0" w:space="0" w:color="auto"/>
        <w:left w:val="none" w:sz="0" w:space="0" w:color="auto"/>
        <w:bottom w:val="none" w:sz="0" w:space="0" w:color="auto"/>
        <w:right w:val="none" w:sz="0" w:space="0" w:color="auto"/>
      </w:divBdr>
    </w:div>
    <w:div w:id="1246955960">
      <w:bodyDiv w:val="1"/>
      <w:marLeft w:val="0"/>
      <w:marRight w:val="0"/>
      <w:marTop w:val="0"/>
      <w:marBottom w:val="0"/>
      <w:divBdr>
        <w:top w:val="none" w:sz="0" w:space="0" w:color="auto"/>
        <w:left w:val="none" w:sz="0" w:space="0" w:color="auto"/>
        <w:bottom w:val="none" w:sz="0" w:space="0" w:color="auto"/>
        <w:right w:val="none" w:sz="0" w:space="0" w:color="auto"/>
      </w:divBdr>
    </w:div>
    <w:div w:id="1247298423">
      <w:bodyDiv w:val="1"/>
      <w:marLeft w:val="0"/>
      <w:marRight w:val="0"/>
      <w:marTop w:val="0"/>
      <w:marBottom w:val="0"/>
      <w:divBdr>
        <w:top w:val="none" w:sz="0" w:space="0" w:color="auto"/>
        <w:left w:val="none" w:sz="0" w:space="0" w:color="auto"/>
        <w:bottom w:val="none" w:sz="0" w:space="0" w:color="auto"/>
        <w:right w:val="none" w:sz="0" w:space="0" w:color="auto"/>
      </w:divBdr>
    </w:div>
    <w:div w:id="1248347048">
      <w:bodyDiv w:val="1"/>
      <w:marLeft w:val="0"/>
      <w:marRight w:val="0"/>
      <w:marTop w:val="0"/>
      <w:marBottom w:val="0"/>
      <w:divBdr>
        <w:top w:val="none" w:sz="0" w:space="0" w:color="auto"/>
        <w:left w:val="none" w:sz="0" w:space="0" w:color="auto"/>
        <w:bottom w:val="none" w:sz="0" w:space="0" w:color="auto"/>
        <w:right w:val="none" w:sz="0" w:space="0" w:color="auto"/>
      </w:divBdr>
    </w:div>
    <w:div w:id="1248540238">
      <w:bodyDiv w:val="1"/>
      <w:marLeft w:val="0"/>
      <w:marRight w:val="0"/>
      <w:marTop w:val="0"/>
      <w:marBottom w:val="0"/>
      <w:divBdr>
        <w:top w:val="none" w:sz="0" w:space="0" w:color="auto"/>
        <w:left w:val="none" w:sz="0" w:space="0" w:color="auto"/>
        <w:bottom w:val="none" w:sz="0" w:space="0" w:color="auto"/>
        <w:right w:val="none" w:sz="0" w:space="0" w:color="auto"/>
      </w:divBdr>
    </w:div>
    <w:div w:id="1251239269">
      <w:bodyDiv w:val="1"/>
      <w:marLeft w:val="0"/>
      <w:marRight w:val="0"/>
      <w:marTop w:val="0"/>
      <w:marBottom w:val="0"/>
      <w:divBdr>
        <w:top w:val="none" w:sz="0" w:space="0" w:color="auto"/>
        <w:left w:val="none" w:sz="0" w:space="0" w:color="auto"/>
        <w:bottom w:val="none" w:sz="0" w:space="0" w:color="auto"/>
        <w:right w:val="none" w:sz="0" w:space="0" w:color="auto"/>
      </w:divBdr>
    </w:div>
    <w:div w:id="1259098292">
      <w:bodyDiv w:val="1"/>
      <w:marLeft w:val="0"/>
      <w:marRight w:val="0"/>
      <w:marTop w:val="0"/>
      <w:marBottom w:val="0"/>
      <w:divBdr>
        <w:top w:val="none" w:sz="0" w:space="0" w:color="auto"/>
        <w:left w:val="none" w:sz="0" w:space="0" w:color="auto"/>
        <w:bottom w:val="none" w:sz="0" w:space="0" w:color="auto"/>
        <w:right w:val="none" w:sz="0" w:space="0" w:color="auto"/>
      </w:divBdr>
    </w:div>
    <w:div w:id="1261715475">
      <w:bodyDiv w:val="1"/>
      <w:marLeft w:val="0"/>
      <w:marRight w:val="0"/>
      <w:marTop w:val="0"/>
      <w:marBottom w:val="0"/>
      <w:divBdr>
        <w:top w:val="none" w:sz="0" w:space="0" w:color="auto"/>
        <w:left w:val="none" w:sz="0" w:space="0" w:color="auto"/>
        <w:bottom w:val="none" w:sz="0" w:space="0" w:color="auto"/>
        <w:right w:val="none" w:sz="0" w:space="0" w:color="auto"/>
      </w:divBdr>
    </w:div>
    <w:div w:id="1271400911">
      <w:bodyDiv w:val="1"/>
      <w:marLeft w:val="0"/>
      <w:marRight w:val="0"/>
      <w:marTop w:val="0"/>
      <w:marBottom w:val="0"/>
      <w:divBdr>
        <w:top w:val="none" w:sz="0" w:space="0" w:color="auto"/>
        <w:left w:val="none" w:sz="0" w:space="0" w:color="auto"/>
        <w:bottom w:val="none" w:sz="0" w:space="0" w:color="auto"/>
        <w:right w:val="none" w:sz="0" w:space="0" w:color="auto"/>
      </w:divBdr>
    </w:div>
    <w:div w:id="1275865398">
      <w:bodyDiv w:val="1"/>
      <w:marLeft w:val="0"/>
      <w:marRight w:val="0"/>
      <w:marTop w:val="0"/>
      <w:marBottom w:val="0"/>
      <w:divBdr>
        <w:top w:val="none" w:sz="0" w:space="0" w:color="auto"/>
        <w:left w:val="none" w:sz="0" w:space="0" w:color="auto"/>
        <w:bottom w:val="none" w:sz="0" w:space="0" w:color="auto"/>
        <w:right w:val="none" w:sz="0" w:space="0" w:color="auto"/>
      </w:divBdr>
    </w:div>
    <w:div w:id="1276444834">
      <w:bodyDiv w:val="1"/>
      <w:marLeft w:val="0"/>
      <w:marRight w:val="0"/>
      <w:marTop w:val="0"/>
      <w:marBottom w:val="0"/>
      <w:divBdr>
        <w:top w:val="none" w:sz="0" w:space="0" w:color="auto"/>
        <w:left w:val="none" w:sz="0" w:space="0" w:color="auto"/>
        <w:bottom w:val="none" w:sz="0" w:space="0" w:color="auto"/>
        <w:right w:val="none" w:sz="0" w:space="0" w:color="auto"/>
      </w:divBdr>
    </w:div>
    <w:div w:id="1277565646">
      <w:bodyDiv w:val="1"/>
      <w:marLeft w:val="0"/>
      <w:marRight w:val="0"/>
      <w:marTop w:val="0"/>
      <w:marBottom w:val="0"/>
      <w:divBdr>
        <w:top w:val="none" w:sz="0" w:space="0" w:color="auto"/>
        <w:left w:val="none" w:sz="0" w:space="0" w:color="auto"/>
        <w:bottom w:val="none" w:sz="0" w:space="0" w:color="auto"/>
        <w:right w:val="none" w:sz="0" w:space="0" w:color="auto"/>
      </w:divBdr>
    </w:div>
    <w:div w:id="1279022677">
      <w:bodyDiv w:val="1"/>
      <w:marLeft w:val="0"/>
      <w:marRight w:val="0"/>
      <w:marTop w:val="0"/>
      <w:marBottom w:val="0"/>
      <w:divBdr>
        <w:top w:val="none" w:sz="0" w:space="0" w:color="auto"/>
        <w:left w:val="none" w:sz="0" w:space="0" w:color="auto"/>
        <w:bottom w:val="none" w:sz="0" w:space="0" w:color="auto"/>
        <w:right w:val="none" w:sz="0" w:space="0" w:color="auto"/>
      </w:divBdr>
    </w:div>
    <w:div w:id="1287394693">
      <w:bodyDiv w:val="1"/>
      <w:marLeft w:val="0"/>
      <w:marRight w:val="0"/>
      <w:marTop w:val="0"/>
      <w:marBottom w:val="0"/>
      <w:divBdr>
        <w:top w:val="none" w:sz="0" w:space="0" w:color="auto"/>
        <w:left w:val="none" w:sz="0" w:space="0" w:color="auto"/>
        <w:bottom w:val="none" w:sz="0" w:space="0" w:color="auto"/>
        <w:right w:val="none" w:sz="0" w:space="0" w:color="auto"/>
      </w:divBdr>
    </w:div>
    <w:div w:id="1289118707">
      <w:bodyDiv w:val="1"/>
      <w:marLeft w:val="0"/>
      <w:marRight w:val="0"/>
      <w:marTop w:val="0"/>
      <w:marBottom w:val="0"/>
      <w:divBdr>
        <w:top w:val="none" w:sz="0" w:space="0" w:color="auto"/>
        <w:left w:val="none" w:sz="0" w:space="0" w:color="auto"/>
        <w:bottom w:val="none" w:sz="0" w:space="0" w:color="auto"/>
        <w:right w:val="none" w:sz="0" w:space="0" w:color="auto"/>
      </w:divBdr>
    </w:div>
    <w:div w:id="1291781382">
      <w:bodyDiv w:val="1"/>
      <w:marLeft w:val="0"/>
      <w:marRight w:val="0"/>
      <w:marTop w:val="0"/>
      <w:marBottom w:val="0"/>
      <w:divBdr>
        <w:top w:val="none" w:sz="0" w:space="0" w:color="auto"/>
        <w:left w:val="none" w:sz="0" w:space="0" w:color="auto"/>
        <w:bottom w:val="none" w:sz="0" w:space="0" w:color="auto"/>
        <w:right w:val="none" w:sz="0" w:space="0" w:color="auto"/>
      </w:divBdr>
    </w:div>
    <w:div w:id="1295254717">
      <w:bodyDiv w:val="1"/>
      <w:marLeft w:val="0"/>
      <w:marRight w:val="0"/>
      <w:marTop w:val="0"/>
      <w:marBottom w:val="0"/>
      <w:divBdr>
        <w:top w:val="none" w:sz="0" w:space="0" w:color="auto"/>
        <w:left w:val="none" w:sz="0" w:space="0" w:color="auto"/>
        <w:bottom w:val="none" w:sz="0" w:space="0" w:color="auto"/>
        <w:right w:val="none" w:sz="0" w:space="0" w:color="auto"/>
      </w:divBdr>
    </w:div>
    <w:div w:id="1296913038">
      <w:bodyDiv w:val="1"/>
      <w:marLeft w:val="0"/>
      <w:marRight w:val="0"/>
      <w:marTop w:val="0"/>
      <w:marBottom w:val="0"/>
      <w:divBdr>
        <w:top w:val="none" w:sz="0" w:space="0" w:color="auto"/>
        <w:left w:val="none" w:sz="0" w:space="0" w:color="auto"/>
        <w:bottom w:val="none" w:sz="0" w:space="0" w:color="auto"/>
        <w:right w:val="none" w:sz="0" w:space="0" w:color="auto"/>
      </w:divBdr>
    </w:div>
    <w:div w:id="1300451158">
      <w:bodyDiv w:val="1"/>
      <w:marLeft w:val="0"/>
      <w:marRight w:val="0"/>
      <w:marTop w:val="0"/>
      <w:marBottom w:val="0"/>
      <w:divBdr>
        <w:top w:val="none" w:sz="0" w:space="0" w:color="auto"/>
        <w:left w:val="none" w:sz="0" w:space="0" w:color="auto"/>
        <w:bottom w:val="none" w:sz="0" w:space="0" w:color="auto"/>
        <w:right w:val="none" w:sz="0" w:space="0" w:color="auto"/>
      </w:divBdr>
    </w:div>
    <w:div w:id="1304584219">
      <w:bodyDiv w:val="1"/>
      <w:marLeft w:val="0"/>
      <w:marRight w:val="0"/>
      <w:marTop w:val="0"/>
      <w:marBottom w:val="0"/>
      <w:divBdr>
        <w:top w:val="none" w:sz="0" w:space="0" w:color="auto"/>
        <w:left w:val="none" w:sz="0" w:space="0" w:color="auto"/>
        <w:bottom w:val="none" w:sz="0" w:space="0" w:color="auto"/>
        <w:right w:val="none" w:sz="0" w:space="0" w:color="auto"/>
      </w:divBdr>
    </w:div>
    <w:div w:id="1311398341">
      <w:bodyDiv w:val="1"/>
      <w:marLeft w:val="0"/>
      <w:marRight w:val="0"/>
      <w:marTop w:val="0"/>
      <w:marBottom w:val="0"/>
      <w:divBdr>
        <w:top w:val="none" w:sz="0" w:space="0" w:color="auto"/>
        <w:left w:val="none" w:sz="0" w:space="0" w:color="auto"/>
        <w:bottom w:val="none" w:sz="0" w:space="0" w:color="auto"/>
        <w:right w:val="none" w:sz="0" w:space="0" w:color="auto"/>
      </w:divBdr>
    </w:div>
    <w:div w:id="1318917925">
      <w:bodyDiv w:val="1"/>
      <w:marLeft w:val="0"/>
      <w:marRight w:val="0"/>
      <w:marTop w:val="0"/>
      <w:marBottom w:val="0"/>
      <w:divBdr>
        <w:top w:val="none" w:sz="0" w:space="0" w:color="auto"/>
        <w:left w:val="none" w:sz="0" w:space="0" w:color="auto"/>
        <w:bottom w:val="none" w:sz="0" w:space="0" w:color="auto"/>
        <w:right w:val="none" w:sz="0" w:space="0" w:color="auto"/>
      </w:divBdr>
    </w:div>
    <w:div w:id="1322461396">
      <w:bodyDiv w:val="1"/>
      <w:marLeft w:val="0"/>
      <w:marRight w:val="0"/>
      <w:marTop w:val="0"/>
      <w:marBottom w:val="0"/>
      <w:divBdr>
        <w:top w:val="none" w:sz="0" w:space="0" w:color="auto"/>
        <w:left w:val="none" w:sz="0" w:space="0" w:color="auto"/>
        <w:bottom w:val="none" w:sz="0" w:space="0" w:color="auto"/>
        <w:right w:val="none" w:sz="0" w:space="0" w:color="auto"/>
      </w:divBdr>
    </w:div>
    <w:div w:id="1324167755">
      <w:bodyDiv w:val="1"/>
      <w:marLeft w:val="0"/>
      <w:marRight w:val="0"/>
      <w:marTop w:val="0"/>
      <w:marBottom w:val="0"/>
      <w:divBdr>
        <w:top w:val="none" w:sz="0" w:space="0" w:color="auto"/>
        <w:left w:val="none" w:sz="0" w:space="0" w:color="auto"/>
        <w:bottom w:val="none" w:sz="0" w:space="0" w:color="auto"/>
        <w:right w:val="none" w:sz="0" w:space="0" w:color="auto"/>
      </w:divBdr>
    </w:div>
    <w:div w:id="1325235074">
      <w:bodyDiv w:val="1"/>
      <w:marLeft w:val="0"/>
      <w:marRight w:val="0"/>
      <w:marTop w:val="0"/>
      <w:marBottom w:val="0"/>
      <w:divBdr>
        <w:top w:val="none" w:sz="0" w:space="0" w:color="auto"/>
        <w:left w:val="none" w:sz="0" w:space="0" w:color="auto"/>
        <w:bottom w:val="none" w:sz="0" w:space="0" w:color="auto"/>
        <w:right w:val="none" w:sz="0" w:space="0" w:color="auto"/>
      </w:divBdr>
    </w:div>
    <w:div w:id="1347754197">
      <w:bodyDiv w:val="1"/>
      <w:marLeft w:val="0"/>
      <w:marRight w:val="0"/>
      <w:marTop w:val="0"/>
      <w:marBottom w:val="0"/>
      <w:divBdr>
        <w:top w:val="none" w:sz="0" w:space="0" w:color="auto"/>
        <w:left w:val="none" w:sz="0" w:space="0" w:color="auto"/>
        <w:bottom w:val="none" w:sz="0" w:space="0" w:color="auto"/>
        <w:right w:val="none" w:sz="0" w:space="0" w:color="auto"/>
      </w:divBdr>
    </w:div>
    <w:div w:id="1351447004">
      <w:bodyDiv w:val="1"/>
      <w:marLeft w:val="0"/>
      <w:marRight w:val="0"/>
      <w:marTop w:val="0"/>
      <w:marBottom w:val="0"/>
      <w:divBdr>
        <w:top w:val="none" w:sz="0" w:space="0" w:color="auto"/>
        <w:left w:val="none" w:sz="0" w:space="0" w:color="auto"/>
        <w:bottom w:val="none" w:sz="0" w:space="0" w:color="auto"/>
        <w:right w:val="none" w:sz="0" w:space="0" w:color="auto"/>
      </w:divBdr>
    </w:div>
    <w:div w:id="1353532633">
      <w:bodyDiv w:val="1"/>
      <w:marLeft w:val="0"/>
      <w:marRight w:val="0"/>
      <w:marTop w:val="0"/>
      <w:marBottom w:val="0"/>
      <w:divBdr>
        <w:top w:val="none" w:sz="0" w:space="0" w:color="auto"/>
        <w:left w:val="none" w:sz="0" w:space="0" w:color="auto"/>
        <w:bottom w:val="none" w:sz="0" w:space="0" w:color="auto"/>
        <w:right w:val="none" w:sz="0" w:space="0" w:color="auto"/>
      </w:divBdr>
    </w:div>
    <w:div w:id="1358191356">
      <w:bodyDiv w:val="1"/>
      <w:marLeft w:val="0"/>
      <w:marRight w:val="0"/>
      <w:marTop w:val="0"/>
      <w:marBottom w:val="0"/>
      <w:divBdr>
        <w:top w:val="none" w:sz="0" w:space="0" w:color="auto"/>
        <w:left w:val="none" w:sz="0" w:space="0" w:color="auto"/>
        <w:bottom w:val="none" w:sz="0" w:space="0" w:color="auto"/>
        <w:right w:val="none" w:sz="0" w:space="0" w:color="auto"/>
      </w:divBdr>
    </w:div>
    <w:div w:id="1360011195">
      <w:bodyDiv w:val="1"/>
      <w:marLeft w:val="0"/>
      <w:marRight w:val="0"/>
      <w:marTop w:val="0"/>
      <w:marBottom w:val="0"/>
      <w:divBdr>
        <w:top w:val="none" w:sz="0" w:space="0" w:color="auto"/>
        <w:left w:val="none" w:sz="0" w:space="0" w:color="auto"/>
        <w:bottom w:val="none" w:sz="0" w:space="0" w:color="auto"/>
        <w:right w:val="none" w:sz="0" w:space="0" w:color="auto"/>
      </w:divBdr>
    </w:div>
    <w:div w:id="1361395438">
      <w:bodyDiv w:val="1"/>
      <w:marLeft w:val="0"/>
      <w:marRight w:val="0"/>
      <w:marTop w:val="0"/>
      <w:marBottom w:val="0"/>
      <w:divBdr>
        <w:top w:val="none" w:sz="0" w:space="0" w:color="auto"/>
        <w:left w:val="none" w:sz="0" w:space="0" w:color="auto"/>
        <w:bottom w:val="none" w:sz="0" w:space="0" w:color="auto"/>
        <w:right w:val="none" w:sz="0" w:space="0" w:color="auto"/>
      </w:divBdr>
    </w:div>
    <w:div w:id="1363165840">
      <w:bodyDiv w:val="1"/>
      <w:marLeft w:val="0"/>
      <w:marRight w:val="0"/>
      <w:marTop w:val="0"/>
      <w:marBottom w:val="0"/>
      <w:divBdr>
        <w:top w:val="none" w:sz="0" w:space="0" w:color="auto"/>
        <w:left w:val="none" w:sz="0" w:space="0" w:color="auto"/>
        <w:bottom w:val="none" w:sz="0" w:space="0" w:color="auto"/>
        <w:right w:val="none" w:sz="0" w:space="0" w:color="auto"/>
      </w:divBdr>
    </w:div>
    <w:div w:id="1372537269">
      <w:bodyDiv w:val="1"/>
      <w:marLeft w:val="0"/>
      <w:marRight w:val="0"/>
      <w:marTop w:val="0"/>
      <w:marBottom w:val="0"/>
      <w:divBdr>
        <w:top w:val="none" w:sz="0" w:space="0" w:color="auto"/>
        <w:left w:val="none" w:sz="0" w:space="0" w:color="auto"/>
        <w:bottom w:val="none" w:sz="0" w:space="0" w:color="auto"/>
        <w:right w:val="none" w:sz="0" w:space="0" w:color="auto"/>
      </w:divBdr>
    </w:div>
    <w:div w:id="1373726580">
      <w:bodyDiv w:val="1"/>
      <w:marLeft w:val="0"/>
      <w:marRight w:val="0"/>
      <w:marTop w:val="0"/>
      <w:marBottom w:val="0"/>
      <w:divBdr>
        <w:top w:val="none" w:sz="0" w:space="0" w:color="auto"/>
        <w:left w:val="none" w:sz="0" w:space="0" w:color="auto"/>
        <w:bottom w:val="none" w:sz="0" w:space="0" w:color="auto"/>
        <w:right w:val="none" w:sz="0" w:space="0" w:color="auto"/>
      </w:divBdr>
    </w:div>
    <w:div w:id="1374303748">
      <w:bodyDiv w:val="1"/>
      <w:marLeft w:val="0"/>
      <w:marRight w:val="0"/>
      <w:marTop w:val="0"/>
      <w:marBottom w:val="0"/>
      <w:divBdr>
        <w:top w:val="none" w:sz="0" w:space="0" w:color="auto"/>
        <w:left w:val="none" w:sz="0" w:space="0" w:color="auto"/>
        <w:bottom w:val="none" w:sz="0" w:space="0" w:color="auto"/>
        <w:right w:val="none" w:sz="0" w:space="0" w:color="auto"/>
      </w:divBdr>
    </w:div>
    <w:div w:id="1384131780">
      <w:bodyDiv w:val="1"/>
      <w:marLeft w:val="0"/>
      <w:marRight w:val="0"/>
      <w:marTop w:val="0"/>
      <w:marBottom w:val="0"/>
      <w:divBdr>
        <w:top w:val="none" w:sz="0" w:space="0" w:color="auto"/>
        <w:left w:val="none" w:sz="0" w:space="0" w:color="auto"/>
        <w:bottom w:val="none" w:sz="0" w:space="0" w:color="auto"/>
        <w:right w:val="none" w:sz="0" w:space="0" w:color="auto"/>
      </w:divBdr>
      <w:divsChild>
        <w:div w:id="681013091">
          <w:marLeft w:val="0"/>
          <w:marRight w:val="0"/>
          <w:marTop w:val="0"/>
          <w:marBottom w:val="0"/>
          <w:divBdr>
            <w:top w:val="none" w:sz="0" w:space="0" w:color="auto"/>
            <w:left w:val="none" w:sz="0" w:space="0" w:color="auto"/>
            <w:bottom w:val="none" w:sz="0" w:space="0" w:color="auto"/>
            <w:right w:val="none" w:sz="0" w:space="0" w:color="auto"/>
          </w:divBdr>
          <w:divsChild>
            <w:div w:id="83842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279639">
      <w:bodyDiv w:val="1"/>
      <w:marLeft w:val="0"/>
      <w:marRight w:val="0"/>
      <w:marTop w:val="0"/>
      <w:marBottom w:val="0"/>
      <w:divBdr>
        <w:top w:val="none" w:sz="0" w:space="0" w:color="auto"/>
        <w:left w:val="none" w:sz="0" w:space="0" w:color="auto"/>
        <w:bottom w:val="none" w:sz="0" w:space="0" w:color="auto"/>
        <w:right w:val="none" w:sz="0" w:space="0" w:color="auto"/>
      </w:divBdr>
    </w:div>
    <w:div w:id="1404836618">
      <w:bodyDiv w:val="1"/>
      <w:marLeft w:val="0"/>
      <w:marRight w:val="0"/>
      <w:marTop w:val="0"/>
      <w:marBottom w:val="0"/>
      <w:divBdr>
        <w:top w:val="none" w:sz="0" w:space="0" w:color="auto"/>
        <w:left w:val="none" w:sz="0" w:space="0" w:color="auto"/>
        <w:bottom w:val="none" w:sz="0" w:space="0" w:color="auto"/>
        <w:right w:val="none" w:sz="0" w:space="0" w:color="auto"/>
      </w:divBdr>
    </w:div>
    <w:div w:id="1406762526">
      <w:bodyDiv w:val="1"/>
      <w:marLeft w:val="0"/>
      <w:marRight w:val="0"/>
      <w:marTop w:val="0"/>
      <w:marBottom w:val="0"/>
      <w:divBdr>
        <w:top w:val="none" w:sz="0" w:space="0" w:color="auto"/>
        <w:left w:val="none" w:sz="0" w:space="0" w:color="auto"/>
        <w:bottom w:val="none" w:sz="0" w:space="0" w:color="auto"/>
        <w:right w:val="none" w:sz="0" w:space="0" w:color="auto"/>
      </w:divBdr>
    </w:div>
    <w:div w:id="1407653752">
      <w:bodyDiv w:val="1"/>
      <w:marLeft w:val="0"/>
      <w:marRight w:val="0"/>
      <w:marTop w:val="0"/>
      <w:marBottom w:val="0"/>
      <w:divBdr>
        <w:top w:val="none" w:sz="0" w:space="0" w:color="auto"/>
        <w:left w:val="none" w:sz="0" w:space="0" w:color="auto"/>
        <w:bottom w:val="none" w:sz="0" w:space="0" w:color="auto"/>
        <w:right w:val="none" w:sz="0" w:space="0" w:color="auto"/>
      </w:divBdr>
    </w:div>
    <w:div w:id="1409502881">
      <w:bodyDiv w:val="1"/>
      <w:marLeft w:val="0"/>
      <w:marRight w:val="0"/>
      <w:marTop w:val="0"/>
      <w:marBottom w:val="0"/>
      <w:divBdr>
        <w:top w:val="none" w:sz="0" w:space="0" w:color="auto"/>
        <w:left w:val="none" w:sz="0" w:space="0" w:color="auto"/>
        <w:bottom w:val="none" w:sz="0" w:space="0" w:color="auto"/>
        <w:right w:val="none" w:sz="0" w:space="0" w:color="auto"/>
      </w:divBdr>
    </w:div>
    <w:div w:id="1411851372">
      <w:bodyDiv w:val="1"/>
      <w:marLeft w:val="0"/>
      <w:marRight w:val="0"/>
      <w:marTop w:val="0"/>
      <w:marBottom w:val="0"/>
      <w:divBdr>
        <w:top w:val="none" w:sz="0" w:space="0" w:color="auto"/>
        <w:left w:val="none" w:sz="0" w:space="0" w:color="auto"/>
        <w:bottom w:val="none" w:sz="0" w:space="0" w:color="auto"/>
        <w:right w:val="none" w:sz="0" w:space="0" w:color="auto"/>
      </w:divBdr>
    </w:div>
    <w:div w:id="1422606160">
      <w:bodyDiv w:val="1"/>
      <w:marLeft w:val="0"/>
      <w:marRight w:val="0"/>
      <w:marTop w:val="0"/>
      <w:marBottom w:val="0"/>
      <w:divBdr>
        <w:top w:val="none" w:sz="0" w:space="0" w:color="auto"/>
        <w:left w:val="none" w:sz="0" w:space="0" w:color="auto"/>
        <w:bottom w:val="none" w:sz="0" w:space="0" w:color="auto"/>
        <w:right w:val="none" w:sz="0" w:space="0" w:color="auto"/>
      </w:divBdr>
    </w:div>
    <w:div w:id="1425685003">
      <w:bodyDiv w:val="1"/>
      <w:marLeft w:val="0"/>
      <w:marRight w:val="0"/>
      <w:marTop w:val="0"/>
      <w:marBottom w:val="0"/>
      <w:divBdr>
        <w:top w:val="none" w:sz="0" w:space="0" w:color="auto"/>
        <w:left w:val="none" w:sz="0" w:space="0" w:color="auto"/>
        <w:bottom w:val="none" w:sz="0" w:space="0" w:color="auto"/>
        <w:right w:val="none" w:sz="0" w:space="0" w:color="auto"/>
      </w:divBdr>
    </w:div>
    <w:div w:id="1436946904">
      <w:bodyDiv w:val="1"/>
      <w:marLeft w:val="0"/>
      <w:marRight w:val="0"/>
      <w:marTop w:val="0"/>
      <w:marBottom w:val="0"/>
      <w:divBdr>
        <w:top w:val="none" w:sz="0" w:space="0" w:color="auto"/>
        <w:left w:val="none" w:sz="0" w:space="0" w:color="auto"/>
        <w:bottom w:val="none" w:sz="0" w:space="0" w:color="auto"/>
        <w:right w:val="none" w:sz="0" w:space="0" w:color="auto"/>
      </w:divBdr>
    </w:div>
    <w:div w:id="1437139568">
      <w:bodyDiv w:val="1"/>
      <w:marLeft w:val="0"/>
      <w:marRight w:val="0"/>
      <w:marTop w:val="0"/>
      <w:marBottom w:val="0"/>
      <w:divBdr>
        <w:top w:val="none" w:sz="0" w:space="0" w:color="auto"/>
        <w:left w:val="none" w:sz="0" w:space="0" w:color="auto"/>
        <w:bottom w:val="none" w:sz="0" w:space="0" w:color="auto"/>
        <w:right w:val="none" w:sz="0" w:space="0" w:color="auto"/>
      </w:divBdr>
    </w:div>
    <w:div w:id="1441149120">
      <w:bodyDiv w:val="1"/>
      <w:marLeft w:val="0"/>
      <w:marRight w:val="0"/>
      <w:marTop w:val="0"/>
      <w:marBottom w:val="0"/>
      <w:divBdr>
        <w:top w:val="none" w:sz="0" w:space="0" w:color="auto"/>
        <w:left w:val="none" w:sz="0" w:space="0" w:color="auto"/>
        <w:bottom w:val="none" w:sz="0" w:space="0" w:color="auto"/>
        <w:right w:val="none" w:sz="0" w:space="0" w:color="auto"/>
      </w:divBdr>
    </w:div>
    <w:div w:id="1443449929">
      <w:bodyDiv w:val="1"/>
      <w:marLeft w:val="0"/>
      <w:marRight w:val="0"/>
      <w:marTop w:val="0"/>
      <w:marBottom w:val="0"/>
      <w:divBdr>
        <w:top w:val="none" w:sz="0" w:space="0" w:color="auto"/>
        <w:left w:val="none" w:sz="0" w:space="0" w:color="auto"/>
        <w:bottom w:val="none" w:sz="0" w:space="0" w:color="auto"/>
        <w:right w:val="none" w:sz="0" w:space="0" w:color="auto"/>
      </w:divBdr>
    </w:div>
    <w:div w:id="1453474015">
      <w:bodyDiv w:val="1"/>
      <w:marLeft w:val="0"/>
      <w:marRight w:val="0"/>
      <w:marTop w:val="0"/>
      <w:marBottom w:val="0"/>
      <w:divBdr>
        <w:top w:val="none" w:sz="0" w:space="0" w:color="auto"/>
        <w:left w:val="none" w:sz="0" w:space="0" w:color="auto"/>
        <w:bottom w:val="none" w:sz="0" w:space="0" w:color="auto"/>
        <w:right w:val="none" w:sz="0" w:space="0" w:color="auto"/>
      </w:divBdr>
    </w:div>
    <w:div w:id="1457606775">
      <w:bodyDiv w:val="1"/>
      <w:marLeft w:val="0"/>
      <w:marRight w:val="0"/>
      <w:marTop w:val="0"/>
      <w:marBottom w:val="0"/>
      <w:divBdr>
        <w:top w:val="none" w:sz="0" w:space="0" w:color="auto"/>
        <w:left w:val="none" w:sz="0" w:space="0" w:color="auto"/>
        <w:bottom w:val="none" w:sz="0" w:space="0" w:color="auto"/>
        <w:right w:val="none" w:sz="0" w:space="0" w:color="auto"/>
      </w:divBdr>
    </w:div>
    <w:div w:id="1457987350">
      <w:bodyDiv w:val="1"/>
      <w:marLeft w:val="0"/>
      <w:marRight w:val="0"/>
      <w:marTop w:val="0"/>
      <w:marBottom w:val="0"/>
      <w:divBdr>
        <w:top w:val="none" w:sz="0" w:space="0" w:color="auto"/>
        <w:left w:val="none" w:sz="0" w:space="0" w:color="auto"/>
        <w:bottom w:val="none" w:sz="0" w:space="0" w:color="auto"/>
        <w:right w:val="none" w:sz="0" w:space="0" w:color="auto"/>
      </w:divBdr>
    </w:div>
    <w:div w:id="1458329169">
      <w:bodyDiv w:val="1"/>
      <w:marLeft w:val="0"/>
      <w:marRight w:val="0"/>
      <w:marTop w:val="0"/>
      <w:marBottom w:val="0"/>
      <w:divBdr>
        <w:top w:val="none" w:sz="0" w:space="0" w:color="auto"/>
        <w:left w:val="none" w:sz="0" w:space="0" w:color="auto"/>
        <w:bottom w:val="none" w:sz="0" w:space="0" w:color="auto"/>
        <w:right w:val="none" w:sz="0" w:space="0" w:color="auto"/>
      </w:divBdr>
      <w:divsChild>
        <w:div w:id="1380978945">
          <w:marLeft w:val="360"/>
          <w:marRight w:val="0"/>
          <w:marTop w:val="200"/>
          <w:marBottom w:val="0"/>
          <w:divBdr>
            <w:top w:val="none" w:sz="0" w:space="0" w:color="auto"/>
            <w:left w:val="none" w:sz="0" w:space="0" w:color="auto"/>
            <w:bottom w:val="none" w:sz="0" w:space="0" w:color="auto"/>
            <w:right w:val="none" w:sz="0" w:space="0" w:color="auto"/>
          </w:divBdr>
        </w:div>
      </w:divsChild>
    </w:div>
    <w:div w:id="1459109984">
      <w:bodyDiv w:val="1"/>
      <w:marLeft w:val="0"/>
      <w:marRight w:val="0"/>
      <w:marTop w:val="0"/>
      <w:marBottom w:val="0"/>
      <w:divBdr>
        <w:top w:val="none" w:sz="0" w:space="0" w:color="auto"/>
        <w:left w:val="none" w:sz="0" w:space="0" w:color="auto"/>
        <w:bottom w:val="none" w:sz="0" w:space="0" w:color="auto"/>
        <w:right w:val="none" w:sz="0" w:space="0" w:color="auto"/>
      </w:divBdr>
    </w:div>
    <w:div w:id="1461269488">
      <w:bodyDiv w:val="1"/>
      <w:marLeft w:val="0"/>
      <w:marRight w:val="0"/>
      <w:marTop w:val="0"/>
      <w:marBottom w:val="0"/>
      <w:divBdr>
        <w:top w:val="none" w:sz="0" w:space="0" w:color="auto"/>
        <w:left w:val="none" w:sz="0" w:space="0" w:color="auto"/>
        <w:bottom w:val="none" w:sz="0" w:space="0" w:color="auto"/>
        <w:right w:val="none" w:sz="0" w:space="0" w:color="auto"/>
      </w:divBdr>
    </w:div>
    <w:div w:id="1466855250">
      <w:bodyDiv w:val="1"/>
      <w:marLeft w:val="0"/>
      <w:marRight w:val="0"/>
      <w:marTop w:val="0"/>
      <w:marBottom w:val="0"/>
      <w:divBdr>
        <w:top w:val="none" w:sz="0" w:space="0" w:color="auto"/>
        <w:left w:val="none" w:sz="0" w:space="0" w:color="auto"/>
        <w:bottom w:val="none" w:sz="0" w:space="0" w:color="auto"/>
        <w:right w:val="none" w:sz="0" w:space="0" w:color="auto"/>
      </w:divBdr>
    </w:div>
    <w:div w:id="1466969073">
      <w:bodyDiv w:val="1"/>
      <w:marLeft w:val="0"/>
      <w:marRight w:val="0"/>
      <w:marTop w:val="0"/>
      <w:marBottom w:val="0"/>
      <w:divBdr>
        <w:top w:val="none" w:sz="0" w:space="0" w:color="auto"/>
        <w:left w:val="none" w:sz="0" w:space="0" w:color="auto"/>
        <w:bottom w:val="none" w:sz="0" w:space="0" w:color="auto"/>
        <w:right w:val="none" w:sz="0" w:space="0" w:color="auto"/>
      </w:divBdr>
    </w:div>
    <w:div w:id="1470589422">
      <w:bodyDiv w:val="1"/>
      <w:marLeft w:val="0"/>
      <w:marRight w:val="0"/>
      <w:marTop w:val="0"/>
      <w:marBottom w:val="0"/>
      <w:divBdr>
        <w:top w:val="none" w:sz="0" w:space="0" w:color="auto"/>
        <w:left w:val="none" w:sz="0" w:space="0" w:color="auto"/>
        <w:bottom w:val="none" w:sz="0" w:space="0" w:color="auto"/>
        <w:right w:val="none" w:sz="0" w:space="0" w:color="auto"/>
      </w:divBdr>
      <w:divsChild>
        <w:div w:id="1249733348">
          <w:marLeft w:val="0"/>
          <w:marRight w:val="0"/>
          <w:marTop w:val="0"/>
          <w:marBottom w:val="0"/>
          <w:divBdr>
            <w:top w:val="none" w:sz="0" w:space="0" w:color="auto"/>
            <w:left w:val="none" w:sz="0" w:space="0" w:color="auto"/>
            <w:bottom w:val="none" w:sz="0" w:space="0" w:color="auto"/>
            <w:right w:val="none" w:sz="0" w:space="0" w:color="auto"/>
          </w:divBdr>
        </w:div>
        <w:div w:id="1891114285">
          <w:marLeft w:val="0"/>
          <w:marRight w:val="0"/>
          <w:marTop w:val="0"/>
          <w:marBottom w:val="0"/>
          <w:divBdr>
            <w:top w:val="none" w:sz="0" w:space="0" w:color="auto"/>
            <w:left w:val="none" w:sz="0" w:space="0" w:color="auto"/>
            <w:bottom w:val="none" w:sz="0" w:space="0" w:color="auto"/>
            <w:right w:val="none" w:sz="0" w:space="0" w:color="auto"/>
          </w:divBdr>
        </w:div>
      </w:divsChild>
    </w:div>
    <w:div w:id="1471361905">
      <w:bodyDiv w:val="1"/>
      <w:marLeft w:val="0"/>
      <w:marRight w:val="0"/>
      <w:marTop w:val="0"/>
      <w:marBottom w:val="0"/>
      <w:divBdr>
        <w:top w:val="none" w:sz="0" w:space="0" w:color="auto"/>
        <w:left w:val="none" w:sz="0" w:space="0" w:color="auto"/>
        <w:bottom w:val="none" w:sz="0" w:space="0" w:color="auto"/>
        <w:right w:val="none" w:sz="0" w:space="0" w:color="auto"/>
      </w:divBdr>
    </w:div>
    <w:div w:id="1475416010">
      <w:bodyDiv w:val="1"/>
      <w:marLeft w:val="0"/>
      <w:marRight w:val="0"/>
      <w:marTop w:val="0"/>
      <w:marBottom w:val="0"/>
      <w:divBdr>
        <w:top w:val="none" w:sz="0" w:space="0" w:color="auto"/>
        <w:left w:val="none" w:sz="0" w:space="0" w:color="auto"/>
        <w:bottom w:val="none" w:sz="0" w:space="0" w:color="auto"/>
        <w:right w:val="none" w:sz="0" w:space="0" w:color="auto"/>
      </w:divBdr>
      <w:divsChild>
        <w:div w:id="1121920208">
          <w:marLeft w:val="0"/>
          <w:marRight w:val="0"/>
          <w:marTop w:val="0"/>
          <w:marBottom w:val="0"/>
          <w:divBdr>
            <w:top w:val="none" w:sz="0" w:space="0" w:color="auto"/>
            <w:left w:val="none" w:sz="0" w:space="0" w:color="auto"/>
            <w:bottom w:val="none" w:sz="0" w:space="0" w:color="auto"/>
            <w:right w:val="none" w:sz="0" w:space="0" w:color="auto"/>
          </w:divBdr>
          <w:divsChild>
            <w:div w:id="79583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652597">
      <w:bodyDiv w:val="1"/>
      <w:marLeft w:val="0"/>
      <w:marRight w:val="0"/>
      <w:marTop w:val="0"/>
      <w:marBottom w:val="0"/>
      <w:divBdr>
        <w:top w:val="none" w:sz="0" w:space="0" w:color="auto"/>
        <w:left w:val="none" w:sz="0" w:space="0" w:color="auto"/>
        <w:bottom w:val="none" w:sz="0" w:space="0" w:color="auto"/>
        <w:right w:val="none" w:sz="0" w:space="0" w:color="auto"/>
      </w:divBdr>
    </w:div>
    <w:div w:id="1483427643">
      <w:bodyDiv w:val="1"/>
      <w:marLeft w:val="0"/>
      <w:marRight w:val="0"/>
      <w:marTop w:val="0"/>
      <w:marBottom w:val="0"/>
      <w:divBdr>
        <w:top w:val="none" w:sz="0" w:space="0" w:color="auto"/>
        <w:left w:val="none" w:sz="0" w:space="0" w:color="auto"/>
        <w:bottom w:val="none" w:sz="0" w:space="0" w:color="auto"/>
        <w:right w:val="none" w:sz="0" w:space="0" w:color="auto"/>
      </w:divBdr>
    </w:div>
    <w:div w:id="1488739282">
      <w:bodyDiv w:val="1"/>
      <w:marLeft w:val="0"/>
      <w:marRight w:val="0"/>
      <w:marTop w:val="0"/>
      <w:marBottom w:val="0"/>
      <w:divBdr>
        <w:top w:val="none" w:sz="0" w:space="0" w:color="auto"/>
        <w:left w:val="none" w:sz="0" w:space="0" w:color="auto"/>
        <w:bottom w:val="none" w:sz="0" w:space="0" w:color="auto"/>
        <w:right w:val="none" w:sz="0" w:space="0" w:color="auto"/>
      </w:divBdr>
    </w:div>
    <w:div w:id="1492717556">
      <w:bodyDiv w:val="1"/>
      <w:marLeft w:val="0"/>
      <w:marRight w:val="0"/>
      <w:marTop w:val="0"/>
      <w:marBottom w:val="0"/>
      <w:divBdr>
        <w:top w:val="none" w:sz="0" w:space="0" w:color="auto"/>
        <w:left w:val="none" w:sz="0" w:space="0" w:color="auto"/>
        <w:bottom w:val="none" w:sz="0" w:space="0" w:color="auto"/>
        <w:right w:val="none" w:sz="0" w:space="0" w:color="auto"/>
      </w:divBdr>
    </w:div>
    <w:div w:id="1509558136">
      <w:bodyDiv w:val="1"/>
      <w:marLeft w:val="0"/>
      <w:marRight w:val="0"/>
      <w:marTop w:val="0"/>
      <w:marBottom w:val="0"/>
      <w:divBdr>
        <w:top w:val="none" w:sz="0" w:space="0" w:color="auto"/>
        <w:left w:val="none" w:sz="0" w:space="0" w:color="auto"/>
        <w:bottom w:val="none" w:sz="0" w:space="0" w:color="auto"/>
        <w:right w:val="none" w:sz="0" w:space="0" w:color="auto"/>
      </w:divBdr>
    </w:div>
    <w:div w:id="1513841414">
      <w:bodyDiv w:val="1"/>
      <w:marLeft w:val="0"/>
      <w:marRight w:val="0"/>
      <w:marTop w:val="0"/>
      <w:marBottom w:val="0"/>
      <w:divBdr>
        <w:top w:val="none" w:sz="0" w:space="0" w:color="auto"/>
        <w:left w:val="none" w:sz="0" w:space="0" w:color="auto"/>
        <w:bottom w:val="none" w:sz="0" w:space="0" w:color="auto"/>
        <w:right w:val="none" w:sz="0" w:space="0" w:color="auto"/>
      </w:divBdr>
    </w:div>
    <w:div w:id="1519465883">
      <w:bodyDiv w:val="1"/>
      <w:marLeft w:val="0"/>
      <w:marRight w:val="0"/>
      <w:marTop w:val="0"/>
      <w:marBottom w:val="0"/>
      <w:divBdr>
        <w:top w:val="none" w:sz="0" w:space="0" w:color="auto"/>
        <w:left w:val="none" w:sz="0" w:space="0" w:color="auto"/>
        <w:bottom w:val="none" w:sz="0" w:space="0" w:color="auto"/>
        <w:right w:val="none" w:sz="0" w:space="0" w:color="auto"/>
      </w:divBdr>
    </w:div>
    <w:div w:id="1521697581">
      <w:bodyDiv w:val="1"/>
      <w:marLeft w:val="0"/>
      <w:marRight w:val="0"/>
      <w:marTop w:val="0"/>
      <w:marBottom w:val="0"/>
      <w:divBdr>
        <w:top w:val="none" w:sz="0" w:space="0" w:color="auto"/>
        <w:left w:val="none" w:sz="0" w:space="0" w:color="auto"/>
        <w:bottom w:val="none" w:sz="0" w:space="0" w:color="auto"/>
        <w:right w:val="none" w:sz="0" w:space="0" w:color="auto"/>
      </w:divBdr>
    </w:div>
    <w:div w:id="1523975693">
      <w:bodyDiv w:val="1"/>
      <w:marLeft w:val="0"/>
      <w:marRight w:val="0"/>
      <w:marTop w:val="0"/>
      <w:marBottom w:val="0"/>
      <w:divBdr>
        <w:top w:val="none" w:sz="0" w:space="0" w:color="auto"/>
        <w:left w:val="none" w:sz="0" w:space="0" w:color="auto"/>
        <w:bottom w:val="none" w:sz="0" w:space="0" w:color="auto"/>
        <w:right w:val="none" w:sz="0" w:space="0" w:color="auto"/>
      </w:divBdr>
    </w:div>
    <w:div w:id="1534659851">
      <w:bodyDiv w:val="1"/>
      <w:marLeft w:val="0"/>
      <w:marRight w:val="0"/>
      <w:marTop w:val="0"/>
      <w:marBottom w:val="0"/>
      <w:divBdr>
        <w:top w:val="none" w:sz="0" w:space="0" w:color="auto"/>
        <w:left w:val="none" w:sz="0" w:space="0" w:color="auto"/>
        <w:bottom w:val="none" w:sz="0" w:space="0" w:color="auto"/>
        <w:right w:val="none" w:sz="0" w:space="0" w:color="auto"/>
      </w:divBdr>
    </w:div>
    <w:div w:id="1538883492">
      <w:bodyDiv w:val="1"/>
      <w:marLeft w:val="0"/>
      <w:marRight w:val="0"/>
      <w:marTop w:val="0"/>
      <w:marBottom w:val="0"/>
      <w:divBdr>
        <w:top w:val="none" w:sz="0" w:space="0" w:color="auto"/>
        <w:left w:val="none" w:sz="0" w:space="0" w:color="auto"/>
        <w:bottom w:val="none" w:sz="0" w:space="0" w:color="auto"/>
        <w:right w:val="none" w:sz="0" w:space="0" w:color="auto"/>
      </w:divBdr>
    </w:div>
    <w:div w:id="1541434625">
      <w:bodyDiv w:val="1"/>
      <w:marLeft w:val="0"/>
      <w:marRight w:val="0"/>
      <w:marTop w:val="0"/>
      <w:marBottom w:val="0"/>
      <w:divBdr>
        <w:top w:val="none" w:sz="0" w:space="0" w:color="auto"/>
        <w:left w:val="none" w:sz="0" w:space="0" w:color="auto"/>
        <w:bottom w:val="none" w:sz="0" w:space="0" w:color="auto"/>
        <w:right w:val="none" w:sz="0" w:space="0" w:color="auto"/>
      </w:divBdr>
      <w:divsChild>
        <w:div w:id="1120149145">
          <w:marLeft w:val="0"/>
          <w:marRight w:val="0"/>
          <w:marTop w:val="0"/>
          <w:marBottom w:val="0"/>
          <w:divBdr>
            <w:top w:val="none" w:sz="0" w:space="0" w:color="auto"/>
            <w:left w:val="none" w:sz="0" w:space="0" w:color="auto"/>
            <w:bottom w:val="none" w:sz="0" w:space="0" w:color="auto"/>
            <w:right w:val="none" w:sz="0" w:space="0" w:color="auto"/>
          </w:divBdr>
          <w:divsChild>
            <w:div w:id="203255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989136">
      <w:bodyDiv w:val="1"/>
      <w:marLeft w:val="0"/>
      <w:marRight w:val="0"/>
      <w:marTop w:val="0"/>
      <w:marBottom w:val="0"/>
      <w:divBdr>
        <w:top w:val="none" w:sz="0" w:space="0" w:color="auto"/>
        <w:left w:val="none" w:sz="0" w:space="0" w:color="auto"/>
        <w:bottom w:val="none" w:sz="0" w:space="0" w:color="auto"/>
        <w:right w:val="none" w:sz="0" w:space="0" w:color="auto"/>
      </w:divBdr>
    </w:div>
    <w:div w:id="1548956276">
      <w:bodyDiv w:val="1"/>
      <w:marLeft w:val="0"/>
      <w:marRight w:val="0"/>
      <w:marTop w:val="0"/>
      <w:marBottom w:val="0"/>
      <w:divBdr>
        <w:top w:val="none" w:sz="0" w:space="0" w:color="auto"/>
        <w:left w:val="none" w:sz="0" w:space="0" w:color="auto"/>
        <w:bottom w:val="none" w:sz="0" w:space="0" w:color="auto"/>
        <w:right w:val="none" w:sz="0" w:space="0" w:color="auto"/>
      </w:divBdr>
    </w:div>
    <w:div w:id="1553733324">
      <w:bodyDiv w:val="1"/>
      <w:marLeft w:val="0"/>
      <w:marRight w:val="0"/>
      <w:marTop w:val="0"/>
      <w:marBottom w:val="0"/>
      <w:divBdr>
        <w:top w:val="none" w:sz="0" w:space="0" w:color="auto"/>
        <w:left w:val="none" w:sz="0" w:space="0" w:color="auto"/>
        <w:bottom w:val="none" w:sz="0" w:space="0" w:color="auto"/>
        <w:right w:val="none" w:sz="0" w:space="0" w:color="auto"/>
      </w:divBdr>
    </w:div>
    <w:div w:id="1556699434">
      <w:bodyDiv w:val="1"/>
      <w:marLeft w:val="0"/>
      <w:marRight w:val="0"/>
      <w:marTop w:val="0"/>
      <w:marBottom w:val="0"/>
      <w:divBdr>
        <w:top w:val="none" w:sz="0" w:space="0" w:color="auto"/>
        <w:left w:val="none" w:sz="0" w:space="0" w:color="auto"/>
        <w:bottom w:val="none" w:sz="0" w:space="0" w:color="auto"/>
        <w:right w:val="none" w:sz="0" w:space="0" w:color="auto"/>
      </w:divBdr>
    </w:div>
    <w:div w:id="1562251507">
      <w:bodyDiv w:val="1"/>
      <w:marLeft w:val="0"/>
      <w:marRight w:val="0"/>
      <w:marTop w:val="0"/>
      <w:marBottom w:val="0"/>
      <w:divBdr>
        <w:top w:val="none" w:sz="0" w:space="0" w:color="auto"/>
        <w:left w:val="none" w:sz="0" w:space="0" w:color="auto"/>
        <w:bottom w:val="none" w:sz="0" w:space="0" w:color="auto"/>
        <w:right w:val="none" w:sz="0" w:space="0" w:color="auto"/>
      </w:divBdr>
    </w:div>
    <w:div w:id="1568489485">
      <w:bodyDiv w:val="1"/>
      <w:marLeft w:val="0"/>
      <w:marRight w:val="0"/>
      <w:marTop w:val="0"/>
      <w:marBottom w:val="0"/>
      <w:divBdr>
        <w:top w:val="none" w:sz="0" w:space="0" w:color="auto"/>
        <w:left w:val="none" w:sz="0" w:space="0" w:color="auto"/>
        <w:bottom w:val="none" w:sz="0" w:space="0" w:color="auto"/>
        <w:right w:val="none" w:sz="0" w:space="0" w:color="auto"/>
      </w:divBdr>
    </w:div>
    <w:div w:id="1570337290">
      <w:bodyDiv w:val="1"/>
      <w:marLeft w:val="0"/>
      <w:marRight w:val="0"/>
      <w:marTop w:val="0"/>
      <w:marBottom w:val="0"/>
      <w:divBdr>
        <w:top w:val="none" w:sz="0" w:space="0" w:color="auto"/>
        <w:left w:val="none" w:sz="0" w:space="0" w:color="auto"/>
        <w:bottom w:val="none" w:sz="0" w:space="0" w:color="auto"/>
        <w:right w:val="none" w:sz="0" w:space="0" w:color="auto"/>
      </w:divBdr>
    </w:div>
    <w:div w:id="1572739806">
      <w:bodyDiv w:val="1"/>
      <w:marLeft w:val="0"/>
      <w:marRight w:val="0"/>
      <w:marTop w:val="0"/>
      <w:marBottom w:val="0"/>
      <w:divBdr>
        <w:top w:val="none" w:sz="0" w:space="0" w:color="auto"/>
        <w:left w:val="none" w:sz="0" w:space="0" w:color="auto"/>
        <w:bottom w:val="none" w:sz="0" w:space="0" w:color="auto"/>
        <w:right w:val="none" w:sz="0" w:space="0" w:color="auto"/>
      </w:divBdr>
    </w:div>
    <w:div w:id="1575120605">
      <w:bodyDiv w:val="1"/>
      <w:marLeft w:val="0"/>
      <w:marRight w:val="0"/>
      <w:marTop w:val="0"/>
      <w:marBottom w:val="0"/>
      <w:divBdr>
        <w:top w:val="none" w:sz="0" w:space="0" w:color="auto"/>
        <w:left w:val="none" w:sz="0" w:space="0" w:color="auto"/>
        <w:bottom w:val="none" w:sz="0" w:space="0" w:color="auto"/>
        <w:right w:val="none" w:sz="0" w:space="0" w:color="auto"/>
      </w:divBdr>
    </w:div>
    <w:div w:id="1580364937">
      <w:bodyDiv w:val="1"/>
      <w:marLeft w:val="0"/>
      <w:marRight w:val="0"/>
      <w:marTop w:val="0"/>
      <w:marBottom w:val="0"/>
      <w:divBdr>
        <w:top w:val="none" w:sz="0" w:space="0" w:color="auto"/>
        <w:left w:val="none" w:sz="0" w:space="0" w:color="auto"/>
        <w:bottom w:val="none" w:sz="0" w:space="0" w:color="auto"/>
        <w:right w:val="none" w:sz="0" w:space="0" w:color="auto"/>
      </w:divBdr>
    </w:div>
    <w:div w:id="1584102281">
      <w:bodyDiv w:val="1"/>
      <w:marLeft w:val="0"/>
      <w:marRight w:val="0"/>
      <w:marTop w:val="0"/>
      <w:marBottom w:val="0"/>
      <w:divBdr>
        <w:top w:val="none" w:sz="0" w:space="0" w:color="auto"/>
        <w:left w:val="none" w:sz="0" w:space="0" w:color="auto"/>
        <w:bottom w:val="none" w:sz="0" w:space="0" w:color="auto"/>
        <w:right w:val="none" w:sz="0" w:space="0" w:color="auto"/>
      </w:divBdr>
    </w:div>
    <w:div w:id="1584798378">
      <w:bodyDiv w:val="1"/>
      <w:marLeft w:val="0"/>
      <w:marRight w:val="0"/>
      <w:marTop w:val="0"/>
      <w:marBottom w:val="0"/>
      <w:divBdr>
        <w:top w:val="none" w:sz="0" w:space="0" w:color="auto"/>
        <w:left w:val="none" w:sz="0" w:space="0" w:color="auto"/>
        <w:bottom w:val="none" w:sz="0" w:space="0" w:color="auto"/>
        <w:right w:val="none" w:sz="0" w:space="0" w:color="auto"/>
      </w:divBdr>
    </w:div>
    <w:div w:id="1593855741">
      <w:bodyDiv w:val="1"/>
      <w:marLeft w:val="0"/>
      <w:marRight w:val="0"/>
      <w:marTop w:val="0"/>
      <w:marBottom w:val="0"/>
      <w:divBdr>
        <w:top w:val="none" w:sz="0" w:space="0" w:color="auto"/>
        <w:left w:val="none" w:sz="0" w:space="0" w:color="auto"/>
        <w:bottom w:val="none" w:sz="0" w:space="0" w:color="auto"/>
        <w:right w:val="none" w:sz="0" w:space="0" w:color="auto"/>
      </w:divBdr>
    </w:div>
    <w:div w:id="1594438610">
      <w:bodyDiv w:val="1"/>
      <w:marLeft w:val="0"/>
      <w:marRight w:val="0"/>
      <w:marTop w:val="0"/>
      <w:marBottom w:val="0"/>
      <w:divBdr>
        <w:top w:val="none" w:sz="0" w:space="0" w:color="auto"/>
        <w:left w:val="none" w:sz="0" w:space="0" w:color="auto"/>
        <w:bottom w:val="none" w:sz="0" w:space="0" w:color="auto"/>
        <w:right w:val="none" w:sz="0" w:space="0" w:color="auto"/>
      </w:divBdr>
    </w:div>
    <w:div w:id="1596093654">
      <w:bodyDiv w:val="1"/>
      <w:marLeft w:val="0"/>
      <w:marRight w:val="0"/>
      <w:marTop w:val="0"/>
      <w:marBottom w:val="0"/>
      <w:divBdr>
        <w:top w:val="none" w:sz="0" w:space="0" w:color="auto"/>
        <w:left w:val="none" w:sz="0" w:space="0" w:color="auto"/>
        <w:bottom w:val="none" w:sz="0" w:space="0" w:color="auto"/>
        <w:right w:val="none" w:sz="0" w:space="0" w:color="auto"/>
      </w:divBdr>
    </w:div>
    <w:div w:id="1598709914">
      <w:bodyDiv w:val="1"/>
      <w:marLeft w:val="0"/>
      <w:marRight w:val="0"/>
      <w:marTop w:val="0"/>
      <w:marBottom w:val="0"/>
      <w:divBdr>
        <w:top w:val="none" w:sz="0" w:space="0" w:color="auto"/>
        <w:left w:val="none" w:sz="0" w:space="0" w:color="auto"/>
        <w:bottom w:val="none" w:sz="0" w:space="0" w:color="auto"/>
        <w:right w:val="none" w:sz="0" w:space="0" w:color="auto"/>
      </w:divBdr>
    </w:div>
    <w:div w:id="1603418278">
      <w:bodyDiv w:val="1"/>
      <w:marLeft w:val="0"/>
      <w:marRight w:val="0"/>
      <w:marTop w:val="0"/>
      <w:marBottom w:val="0"/>
      <w:divBdr>
        <w:top w:val="none" w:sz="0" w:space="0" w:color="auto"/>
        <w:left w:val="none" w:sz="0" w:space="0" w:color="auto"/>
        <w:bottom w:val="none" w:sz="0" w:space="0" w:color="auto"/>
        <w:right w:val="none" w:sz="0" w:space="0" w:color="auto"/>
      </w:divBdr>
    </w:div>
    <w:div w:id="1622371899">
      <w:bodyDiv w:val="1"/>
      <w:marLeft w:val="0"/>
      <w:marRight w:val="0"/>
      <w:marTop w:val="0"/>
      <w:marBottom w:val="0"/>
      <w:divBdr>
        <w:top w:val="none" w:sz="0" w:space="0" w:color="auto"/>
        <w:left w:val="none" w:sz="0" w:space="0" w:color="auto"/>
        <w:bottom w:val="none" w:sz="0" w:space="0" w:color="auto"/>
        <w:right w:val="none" w:sz="0" w:space="0" w:color="auto"/>
      </w:divBdr>
    </w:div>
    <w:div w:id="1623339199">
      <w:bodyDiv w:val="1"/>
      <w:marLeft w:val="0"/>
      <w:marRight w:val="0"/>
      <w:marTop w:val="0"/>
      <w:marBottom w:val="0"/>
      <w:divBdr>
        <w:top w:val="none" w:sz="0" w:space="0" w:color="auto"/>
        <w:left w:val="none" w:sz="0" w:space="0" w:color="auto"/>
        <w:bottom w:val="none" w:sz="0" w:space="0" w:color="auto"/>
        <w:right w:val="none" w:sz="0" w:space="0" w:color="auto"/>
      </w:divBdr>
    </w:div>
    <w:div w:id="1628004009">
      <w:bodyDiv w:val="1"/>
      <w:marLeft w:val="0"/>
      <w:marRight w:val="0"/>
      <w:marTop w:val="0"/>
      <w:marBottom w:val="0"/>
      <w:divBdr>
        <w:top w:val="none" w:sz="0" w:space="0" w:color="auto"/>
        <w:left w:val="none" w:sz="0" w:space="0" w:color="auto"/>
        <w:bottom w:val="none" w:sz="0" w:space="0" w:color="auto"/>
        <w:right w:val="none" w:sz="0" w:space="0" w:color="auto"/>
      </w:divBdr>
    </w:div>
    <w:div w:id="1638753374">
      <w:bodyDiv w:val="1"/>
      <w:marLeft w:val="0"/>
      <w:marRight w:val="0"/>
      <w:marTop w:val="0"/>
      <w:marBottom w:val="0"/>
      <w:divBdr>
        <w:top w:val="none" w:sz="0" w:space="0" w:color="auto"/>
        <w:left w:val="none" w:sz="0" w:space="0" w:color="auto"/>
        <w:bottom w:val="none" w:sz="0" w:space="0" w:color="auto"/>
        <w:right w:val="none" w:sz="0" w:space="0" w:color="auto"/>
      </w:divBdr>
    </w:div>
    <w:div w:id="1639191120">
      <w:bodyDiv w:val="1"/>
      <w:marLeft w:val="0"/>
      <w:marRight w:val="0"/>
      <w:marTop w:val="0"/>
      <w:marBottom w:val="0"/>
      <w:divBdr>
        <w:top w:val="none" w:sz="0" w:space="0" w:color="auto"/>
        <w:left w:val="none" w:sz="0" w:space="0" w:color="auto"/>
        <w:bottom w:val="none" w:sz="0" w:space="0" w:color="auto"/>
        <w:right w:val="none" w:sz="0" w:space="0" w:color="auto"/>
      </w:divBdr>
    </w:div>
    <w:div w:id="1645621633">
      <w:bodyDiv w:val="1"/>
      <w:marLeft w:val="0"/>
      <w:marRight w:val="0"/>
      <w:marTop w:val="0"/>
      <w:marBottom w:val="0"/>
      <w:divBdr>
        <w:top w:val="none" w:sz="0" w:space="0" w:color="auto"/>
        <w:left w:val="none" w:sz="0" w:space="0" w:color="auto"/>
        <w:bottom w:val="none" w:sz="0" w:space="0" w:color="auto"/>
        <w:right w:val="none" w:sz="0" w:space="0" w:color="auto"/>
      </w:divBdr>
    </w:div>
    <w:div w:id="1650788364">
      <w:bodyDiv w:val="1"/>
      <w:marLeft w:val="0"/>
      <w:marRight w:val="0"/>
      <w:marTop w:val="0"/>
      <w:marBottom w:val="0"/>
      <w:divBdr>
        <w:top w:val="none" w:sz="0" w:space="0" w:color="auto"/>
        <w:left w:val="none" w:sz="0" w:space="0" w:color="auto"/>
        <w:bottom w:val="none" w:sz="0" w:space="0" w:color="auto"/>
        <w:right w:val="none" w:sz="0" w:space="0" w:color="auto"/>
      </w:divBdr>
    </w:div>
    <w:div w:id="1651246926">
      <w:bodyDiv w:val="1"/>
      <w:marLeft w:val="0"/>
      <w:marRight w:val="0"/>
      <w:marTop w:val="0"/>
      <w:marBottom w:val="0"/>
      <w:divBdr>
        <w:top w:val="none" w:sz="0" w:space="0" w:color="auto"/>
        <w:left w:val="none" w:sz="0" w:space="0" w:color="auto"/>
        <w:bottom w:val="none" w:sz="0" w:space="0" w:color="auto"/>
        <w:right w:val="none" w:sz="0" w:space="0" w:color="auto"/>
      </w:divBdr>
    </w:div>
    <w:div w:id="1652052062">
      <w:bodyDiv w:val="1"/>
      <w:marLeft w:val="0"/>
      <w:marRight w:val="0"/>
      <w:marTop w:val="0"/>
      <w:marBottom w:val="0"/>
      <w:divBdr>
        <w:top w:val="none" w:sz="0" w:space="0" w:color="auto"/>
        <w:left w:val="none" w:sz="0" w:space="0" w:color="auto"/>
        <w:bottom w:val="none" w:sz="0" w:space="0" w:color="auto"/>
        <w:right w:val="none" w:sz="0" w:space="0" w:color="auto"/>
      </w:divBdr>
    </w:div>
    <w:div w:id="1655526879">
      <w:bodyDiv w:val="1"/>
      <w:marLeft w:val="0"/>
      <w:marRight w:val="0"/>
      <w:marTop w:val="0"/>
      <w:marBottom w:val="0"/>
      <w:divBdr>
        <w:top w:val="none" w:sz="0" w:space="0" w:color="auto"/>
        <w:left w:val="none" w:sz="0" w:space="0" w:color="auto"/>
        <w:bottom w:val="none" w:sz="0" w:space="0" w:color="auto"/>
        <w:right w:val="none" w:sz="0" w:space="0" w:color="auto"/>
      </w:divBdr>
    </w:div>
    <w:div w:id="1665553170">
      <w:bodyDiv w:val="1"/>
      <w:marLeft w:val="0"/>
      <w:marRight w:val="0"/>
      <w:marTop w:val="0"/>
      <w:marBottom w:val="0"/>
      <w:divBdr>
        <w:top w:val="none" w:sz="0" w:space="0" w:color="auto"/>
        <w:left w:val="none" w:sz="0" w:space="0" w:color="auto"/>
        <w:bottom w:val="none" w:sz="0" w:space="0" w:color="auto"/>
        <w:right w:val="none" w:sz="0" w:space="0" w:color="auto"/>
      </w:divBdr>
    </w:div>
    <w:div w:id="1675642533">
      <w:bodyDiv w:val="1"/>
      <w:marLeft w:val="0"/>
      <w:marRight w:val="0"/>
      <w:marTop w:val="0"/>
      <w:marBottom w:val="0"/>
      <w:divBdr>
        <w:top w:val="none" w:sz="0" w:space="0" w:color="auto"/>
        <w:left w:val="none" w:sz="0" w:space="0" w:color="auto"/>
        <w:bottom w:val="none" w:sz="0" w:space="0" w:color="auto"/>
        <w:right w:val="none" w:sz="0" w:space="0" w:color="auto"/>
      </w:divBdr>
    </w:div>
    <w:div w:id="1676565311">
      <w:bodyDiv w:val="1"/>
      <w:marLeft w:val="0"/>
      <w:marRight w:val="0"/>
      <w:marTop w:val="0"/>
      <w:marBottom w:val="0"/>
      <w:divBdr>
        <w:top w:val="none" w:sz="0" w:space="0" w:color="auto"/>
        <w:left w:val="none" w:sz="0" w:space="0" w:color="auto"/>
        <w:bottom w:val="none" w:sz="0" w:space="0" w:color="auto"/>
        <w:right w:val="none" w:sz="0" w:space="0" w:color="auto"/>
      </w:divBdr>
    </w:div>
    <w:div w:id="1679309153">
      <w:bodyDiv w:val="1"/>
      <w:marLeft w:val="0"/>
      <w:marRight w:val="0"/>
      <w:marTop w:val="0"/>
      <w:marBottom w:val="0"/>
      <w:divBdr>
        <w:top w:val="none" w:sz="0" w:space="0" w:color="auto"/>
        <w:left w:val="none" w:sz="0" w:space="0" w:color="auto"/>
        <w:bottom w:val="none" w:sz="0" w:space="0" w:color="auto"/>
        <w:right w:val="none" w:sz="0" w:space="0" w:color="auto"/>
      </w:divBdr>
    </w:div>
    <w:div w:id="1681078525">
      <w:bodyDiv w:val="1"/>
      <w:marLeft w:val="0"/>
      <w:marRight w:val="0"/>
      <w:marTop w:val="0"/>
      <w:marBottom w:val="0"/>
      <w:divBdr>
        <w:top w:val="none" w:sz="0" w:space="0" w:color="auto"/>
        <w:left w:val="none" w:sz="0" w:space="0" w:color="auto"/>
        <w:bottom w:val="none" w:sz="0" w:space="0" w:color="auto"/>
        <w:right w:val="none" w:sz="0" w:space="0" w:color="auto"/>
      </w:divBdr>
    </w:div>
    <w:div w:id="1686979920">
      <w:bodyDiv w:val="1"/>
      <w:marLeft w:val="0"/>
      <w:marRight w:val="0"/>
      <w:marTop w:val="0"/>
      <w:marBottom w:val="0"/>
      <w:divBdr>
        <w:top w:val="none" w:sz="0" w:space="0" w:color="auto"/>
        <w:left w:val="none" w:sz="0" w:space="0" w:color="auto"/>
        <w:bottom w:val="none" w:sz="0" w:space="0" w:color="auto"/>
        <w:right w:val="none" w:sz="0" w:space="0" w:color="auto"/>
      </w:divBdr>
    </w:div>
    <w:div w:id="1688825249">
      <w:bodyDiv w:val="1"/>
      <w:marLeft w:val="0"/>
      <w:marRight w:val="0"/>
      <w:marTop w:val="0"/>
      <w:marBottom w:val="0"/>
      <w:divBdr>
        <w:top w:val="none" w:sz="0" w:space="0" w:color="auto"/>
        <w:left w:val="none" w:sz="0" w:space="0" w:color="auto"/>
        <w:bottom w:val="none" w:sz="0" w:space="0" w:color="auto"/>
        <w:right w:val="none" w:sz="0" w:space="0" w:color="auto"/>
      </w:divBdr>
      <w:divsChild>
        <w:div w:id="1418332790">
          <w:marLeft w:val="0"/>
          <w:marRight w:val="0"/>
          <w:marTop w:val="0"/>
          <w:marBottom w:val="0"/>
          <w:divBdr>
            <w:top w:val="none" w:sz="0" w:space="0" w:color="auto"/>
            <w:left w:val="none" w:sz="0" w:space="0" w:color="auto"/>
            <w:bottom w:val="none" w:sz="0" w:space="0" w:color="auto"/>
            <w:right w:val="none" w:sz="0" w:space="0" w:color="auto"/>
          </w:divBdr>
          <w:divsChild>
            <w:div w:id="24939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441185">
      <w:bodyDiv w:val="1"/>
      <w:marLeft w:val="0"/>
      <w:marRight w:val="0"/>
      <w:marTop w:val="0"/>
      <w:marBottom w:val="0"/>
      <w:divBdr>
        <w:top w:val="none" w:sz="0" w:space="0" w:color="auto"/>
        <w:left w:val="none" w:sz="0" w:space="0" w:color="auto"/>
        <w:bottom w:val="none" w:sz="0" w:space="0" w:color="auto"/>
        <w:right w:val="none" w:sz="0" w:space="0" w:color="auto"/>
      </w:divBdr>
    </w:div>
    <w:div w:id="1705640375">
      <w:bodyDiv w:val="1"/>
      <w:marLeft w:val="0"/>
      <w:marRight w:val="0"/>
      <w:marTop w:val="0"/>
      <w:marBottom w:val="0"/>
      <w:divBdr>
        <w:top w:val="none" w:sz="0" w:space="0" w:color="auto"/>
        <w:left w:val="none" w:sz="0" w:space="0" w:color="auto"/>
        <w:bottom w:val="none" w:sz="0" w:space="0" w:color="auto"/>
        <w:right w:val="none" w:sz="0" w:space="0" w:color="auto"/>
      </w:divBdr>
    </w:div>
    <w:div w:id="1708338577">
      <w:bodyDiv w:val="1"/>
      <w:marLeft w:val="0"/>
      <w:marRight w:val="0"/>
      <w:marTop w:val="0"/>
      <w:marBottom w:val="0"/>
      <w:divBdr>
        <w:top w:val="none" w:sz="0" w:space="0" w:color="auto"/>
        <w:left w:val="none" w:sz="0" w:space="0" w:color="auto"/>
        <w:bottom w:val="none" w:sz="0" w:space="0" w:color="auto"/>
        <w:right w:val="none" w:sz="0" w:space="0" w:color="auto"/>
      </w:divBdr>
    </w:div>
    <w:div w:id="1712067590">
      <w:bodyDiv w:val="1"/>
      <w:marLeft w:val="0"/>
      <w:marRight w:val="0"/>
      <w:marTop w:val="0"/>
      <w:marBottom w:val="0"/>
      <w:divBdr>
        <w:top w:val="none" w:sz="0" w:space="0" w:color="auto"/>
        <w:left w:val="none" w:sz="0" w:space="0" w:color="auto"/>
        <w:bottom w:val="none" w:sz="0" w:space="0" w:color="auto"/>
        <w:right w:val="none" w:sz="0" w:space="0" w:color="auto"/>
      </w:divBdr>
    </w:div>
    <w:div w:id="1712341039">
      <w:bodyDiv w:val="1"/>
      <w:marLeft w:val="0"/>
      <w:marRight w:val="0"/>
      <w:marTop w:val="0"/>
      <w:marBottom w:val="0"/>
      <w:divBdr>
        <w:top w:val="none" w:sz="0" w:space="0" w:color="auto"/>
        <w:left w:val="none" w:sz="0" w:space="0" w:color="auto"/>
        <w:bottom w:val="none" w:sz="0" w:space="0" w:color="auto"/>
        <w:right w:val="none" w:sz="0" w:space="0" w:color="auto"/>
      </w:divBdr>
    </w:div>
    <w:div w:id="1712345888">
      <w:bodyDiv w:val="1"/>
      <w:marLeft w:val="0"/>
      <w:marRight w:val="0"/>
      <w:marTop w:val="0"/>
      <w:marBottom w:val="0"/>
      <w:divBdr>
        <w:top w:val="none" w:sz="0" w:space="0" w:color="auto"/>
        <w:left w:val="none" w:sz="0" w:space="0" w:color="auto"/>
        <w:bottom w:val="none" w:sz="0" w:space="0" w:color="auto"/>
        <w:right w:val="none" w:sz="0" w:space="0" w:color="auto"/>
      </w:divBdr>
    </w:div>
    <w:div w:id="1724022094">
      <w:bodyDiv w:val="1"/>
      <w:marLeft w:val="0"/>
      <w:marRight w:val="0"/>
      <w:marTop w:val="0"/>
      <w:marBottom w:val="0"/>
      <w:divBdr>
        <w:top w:val="none" w:sz="0" w:space="0" w:color="auto"/>
        <w:left w:val="none" w:sz="0" w:space="0" w:color="auto"/>
        <w:bottom w:val="none" w:sz="0" w:space="0" w:color="auto"/>
        <w:right w:val="none" w:sz="0" w:space="0" w:color="auto"/>
      </w:divBdr>
    </w:div>
    <w:div w:id="1724333777">
      <w:bodyDiv w:val="1"/>
      <w:marLeft w:val="0"/>
      <w:marRight w:val="0"/>
      <w:marTop w:val="0"/>
      <w:marBottom w:val="0"/>
      <w:divBdr>
        <w:top w:val="none" w:sz="0" w:space="0" w:color="auto"/>
        <w:left w:val="none" w:sz="0" w:space="0" w:color="auto"/>
        <w:bottom w:val="none" w:sz="0" w:space="0" w:color="auto"/>
        <w:right w:val="none" w:sz="0" w:space="0" w:color="auto"/>
      </w:divBdr>
    </w:div>
    <w:div w:id="1728138703">
      <w:bodyDiv w:val="1"/>
      <w:marLeft w:val="0"/>
      <w:marRight w:val="0"/>
      <w:marTop w:val="0"/>
      <w:marBottom w:val="0"/>
      <w:divBdr>
        <w:top w:val="none" w:sz="0" w:space="0" w:color="auto"/>
        <w:left w:val="none" w:sz="0" w:space="0" w:color="auto"/>
        <w:bottom w:val="none" w:sz="0" w:space="0" w:color="auto"/>
        <w:right w:val="none" w:sz="0" w:space="0" w:color="auto"/>
      </w:divBdr>
    </w:div>
    <w:div w:id="1728675744">
      <w:bodyDiv w:val="1"/>
      <w:marLeft w:val="0"/>
      <w:marRight w:val="0"/>
      <w:marTop w:val="0"/>
      <w:marBottom w:val="0"/>
      <w:divBdr>
        <w:top w:val="none" w:sz="0" w:space="0" w:color="auto"/>
        <w:left w:val="none" w:sz="0" w:space="0" w:color="auto"/>
        <w:bottom w:val="none" w:sz="0" w:space="0" w:color="auto"/>
        <w:right w:val="none" w:sz="0" w:space="0" w:color="auto"/>
      </w:divBdr>
    </w:div>
    <w:div w:id="1736507410">
      <w:bodyDiv w:val="1"/>
      <w:marLeft w:val="0"/>
      <w:marRight w:val="0"/>
      <w:marTop w:val="0"/>
      <w:marBottom w:val="0"/>
      <w:divBdr>
        <w:top w:val="none" w:sz="0" w:space="0" w:color="auto"/>
        <w:left w:val="none" w:sz="0" w:space="0" w:color="auto"/>
        <w:bottom w:val="none" w:sz="0" w:space="0" w:color="auto"/>
        <w:right w:val="none" w:sz="0" w:space="0" w:color="auto"/>
      </w:divBdr>
    </w:div>
    <w:div w:id="1736586319">
      <w:bodyDiv w:val="1"/>
      <w:marLeft w:val="0"/>
      <w:marRight w:val="0"/>
      <w:marTop w:val="0"/>
      <w:marBottom w:val="0"/>
      <w:divBdr>
        <w:top w:val="none" w:sz="0" w:space="0" w:color="auto"/>
        <w:left w:val="none" w:sz="0" w:space="0" w:color="auto"/>
        <w:bottom w:val="none" w:sz="0" w:space="0" w:color="auto"/>
        <w:right w:val="none" w:sz="0" w:space="0" w:color="auto"/>
      </w:divBdr>
    </w:div>
    <w:div w:id="1736853761">
      <w:bodyDiv w:val="1"/>
      <w:marLeft w:val="0"/>
      <w:marRight w:val="0"/>
      <w:marTop w:val="0"/>
      <w:marBottom w:val="0"/>
      <w:divBdr>
        <w:top w:val="none" w:sz="0" w:space="0" w:color="auto"/>
        <w:left w:val="none" w:sz="0" w:space="0" w:color="auto"/>
        <w:bottom w:val="none" w:sz="0" w:space="0" w:color="auto"/>
        <w:right w:val="none" w:sz="0" w:space="0" w:color="auto"/>
      </w:divBdr>
    </w:div>
    <w:div w:id="1741824810">
      <w:bodyDiv w:val="1"/>
      <w:marLeft w:val="0"/>
      <w:marRight w:val="0"/>
      <w:marTop w:val="0"/>
      <w:marBottom w:val="0"/>
      <w:divBdr>
        <w:top w:val="none" w:sz="0" w:space="0" w:color="auto"/>
        <w:left w:val="none" w:sz="0" w:space="0" w:color="auto"/>
        <w:bottom w:val="none" w:sz="0" w:space="0" w:color="auto"/>
        <w:right w:val="none" w:sz="0" w:space="0" w:color="auto"/>
      </w:divBdr>
    </w:div>
    <w:div w:id="1742020771">
      <w:bodyDiv w:val="1"/>
      <w:marLeft w:val="0"/>
      <w:marRight w:val="0"/>
      <w:marTop w:val="0"/>
      <w:marBottom w:val="0"/>
      <w:divBdr>
        <w:top w:val="none" w:sz="0" w:space="0" w:color="auto"/>
        <w:left w:val="none" w:sz="0" w:space="0" w:color="auto"/>
        <w:bottom w:val="none" w:sz="0" w:space="0" w:color="auto"/>
        <w:right w:val="none" w:sz="0" w:space="0" w:color="auto"/>
      </w:divBdr>
    </w:div>
    <w:div w:id="1748531424">
      <w:bodyDiv w:val="1"/>
      <w:marLeft w:val="0"/>
      <w:marRight w:val="0"/>
      <w:marTop w:val="0"/>
      <w:marBottom w:val="0"/>
      <w:divBdr>
        <w:top w:val="none" w:sz="0" w:space="0" w:color="auto"/>
        <w:left w:val="none" w:sz="0" w:space="0" w:color="auto"/>
        <w:bottom w:val="none" w:sz="0" w:space="0" w:color="auto"/>
        <w:right w:val="none" w:sz="0" w:space="0" w:color="auto"/>
      </w:divBdr>
    </w:div>
    <w:div w:id="1748724089">
      <w:bodyDiv w:val="1"/>
      <w:marLeft w:val="0"/>
      <w:marRight w:val="0"/>
      <w:marTop w:val="0"/>
      <w:marBottom w:val="0"/>
      <w:divBdr>
        <w:top w:val="none" w:sz="0" w:space="0" w:color="auto"/>
        <w:left w:val="none" w:sz="0" w:space="0" w:color="auto"/>
        <w:bottom w:val="none" w:sz="0" w:space="0" w:color="auto"/>
        <w:right w:val="none" w:sz="0" w:space="0" w:color="auto"/>
      </w:divBdr>
    </w:div>
    <w:div w:id="1753040575">
      <w:bodyDiv w:val="1"/>
      <w:marLeft w:val="0"/>
      <w:marRight w:val="0"/>
      <w:marTop w:val="0"/>
      <w:marBottom w:val="0"/>
      <w:divBdr>
        <w:top w:val="none" w:sz="0" w:space="0" w:color="auto"/>
        <w:left w:val="none" w:sz="0" w:space="0" w:color="auto"/>
        <w:bottom w:val="none" w:sz="0" w:space="0" w:color="auto"/>
        <w:right w:val="none" w:sz="0" w:space="0" w:color="auto"/>
      </w:divBdr>
    </w:div>
    <w:div w:id="1760171744">
      <w:bodyDiv w:val="1"/>
      <w:marLeft w:val="0"/>
      <w:marRight w:val="0"/>
      <w:marTop w:val="0"/>
      <w:marBottom w:val="0"/>
      <w:divBdr>
        <w:top w:val="none" w:sz="0" w:space="0" w:color="auto"/>
        <w:left w:val="none" w:sz="0" w:space="0" w:color="auto"/>
        <w:bottom w:val="none" w:sz="0" w:space="0" w:color="auto"/>
        <w:right w:val="none" w:sz="0" w:space="0" w:color="auto"/>
      </w:divBdr>
    </w:div>
    <w:div w:id="1766875761">
      <w:bodyDiv w:val="1"/>
      <w:marLeft w:val="0"/>
      <w:marRight w:val="0"/>
      <w:marTop w:val="0"/>
      <w:marBottom w:val="0"/>
      <w:divBdr>
        <w:top w:val="none" w:sz="0" w:space="0" w:color="auto"/>
        <w:left w:val="none" w:sz="0" w:space="0" w:color="auto"/>
        <w:bottom w:val="none" w:sz="0" w:space="0" w:color="auto"/>
        <w:right w:val="none" w:sz="0" w:space="0" w:color="auto"/>
      </w:divBdr>
    </w:div>
    <w:div w:id="1767649588">
      <w:bodyDiv w:val="1"/>
      <w:marLeft w:val="0"/>
      <w:marRight w:val="0"/>
      <w:marTop w:val="0"/>
      <w:marBottom w:val="0"/>
      <w:divBdr>
        <w:top w:val="none" w:sz="0" w:space="0" w:color="auto"/>
        <w:left w:val="none" w:sz="0" w:space="0" w:color="auto"/>
        <w:bottom w:val="none" w:sz="0" w:space="0" w:color="auto"/>
        <w:right w:val="none" w:sz="0" w:space="0" w:color="auto"/>
      </w:divBdr>
    </w:div>
    <w:div w:id="1774209379">
      <w:bodyDiv w:val="1"/>
      <w:marLeft w:val="0"/>
      <w:marRight w:val="0"/>
      <w:marTop w:val="0"/>
      <w:marBottom w:val="0"/>
      <w:divBdr>
        <w:top w:val="none" w:sz="0" w:space="0" w:color="auto"/>
        <w:left w:val="none" w:sz="0" w:space="0" w:color="auto"/>
        <w:bottom w:val="none" w:sz="0" w:space="0" w:color="auto"/>
        <w:right w:val="none" w:sz="0" w:space="0" w:color="auto"/>
      </w:divBdr>
    </w:div>
    <w:div w:id="1782676623">
      <w:bodyDiv w:val="1"/>
      <w:marLeft w:val="0"/>
      <w:marRight w:val="0"/>
      <w:marTop w:val="0"/>
      <w:marBottom w:val="0"/>
      <w:divBdr>
        <w:top w:val="none" w:sz="0" w:space="0" w:color="auto"/>
        <w:left w:val="none" w:sz="0" w:space="0" w:color="auto"/>
        <w:bottom w:val="none" w:sz="0" w:space="0" w:color="auto"/>
        <w:right w:val="none" w:sz="0" w:space="0" w:color="auto"/>
      </w:divBdr>
    </w:div>
    <w:div w:id="1785687220">
      <w:bodyDiv w:val="1"/>
      <w:marLeft w:val="0"/>
      <w:marRight w:val="0"/>
      <w:marTop w:val="0"/>
      <w:marBottom w:val="0"/>
      <w:divBdr>
        <w:top w:val="none" w:sz="0" w:space="0" w:color="auto"/>
        <w:left w:val="none" w:sz="0" w:space="0" w:color="auto"/>
        <w:bottom w:val="none" w:sz="0" w:space="0" w:color="auto"/>
        <w:right w:val="none" w:sz="0" w:space="0" w:color="auto"/>
      </w:divBdr>
    </w:div>
    <w:div w:id="1788616851">
      <w:bodyDiv w:val="1"/>
      <w:marLeft w:val="0"/>
      <w:marRight w:val="0"/>
      <w:marTop w:val="0"/>
      <w:marBottom w:val="0"/>
      <w:divBdr>
        <w:top w:val="none" w:sz="0" w:space="0" w:color="auto"/>
        <w:left w:val="none" w:sz="0" w:space="0" w:color="auto"/>
        <w:bottom w:val="none" w:sz="0" w:space="0" w:color="auto"/>
        <w:right w:val="none" w:sz="0" w:space="0" w:color="auto"/>
      </w:divBdr>
    </w:div>
    <w:div w:id="1788621623">
      <w:bodyDiv w:val="1"/>
      <w:marLeft w:val="0"/>
      <w:marRight w:val="0"/>
      <w:marTop w:val="0"/>
      <w:marBottom w:val="0"/>
      <w:divBdr>
        <w:top w:val="none" w:sz="0" w:space="0" w:color="auto"/>
        <w:left w:val="none" w:sz="0" w:space="0" w:color="auto"/>
        <w:bottom w:val="none" w:sz="0" w:space="0" w:color="auto"/>
        <w:right w:val="none" w:sz="0" w:space="0" w:color="auto"/>
      </w:divBdr>
    </w:div>
    <w:div w:id="1789813044">
      <w:bodyDiv w:val="1"/>
      <w:marLeft w:val="0"/>
      <w:marRight w:val="0"/>
      <w:marTop w:val="0"/>
      <w:marBottom w:val="0"/>
      <w:divBdr>
        <w:top w:val="none" w:sz="0" w:space="0" w:color="auto"/>
        <w:left w:val="none" w:sz="0" w:space="0" w:color="auto"/>
        <w:bottom w:val="none" w:sz="0" w:space="0" w:color="auto"/>
        <w:right w:val="none" w:sz="0" w:space="0" w:color="auto"/>
      </w:divBdr>
    </w:div>
    <w:div w:id="1798793551">
      <w:bodyDiv w:val="1"/>
      <w:marLeft w:val="0"/>
      <w:marRight w:val="0"/>
      <w:marTop w:val="0"/>
      <w:marBottom w:val="0"/>
      <w:divBdr>
        <w:top w:val="none" w:sz="0" w:space="0" w:color="auto"/>
        <w:left w:val="none" w:sz="0" w:space="0" w:color="auto"/>
        <w:bottom w:val="none" w:sz="0" w:space="0" w:color="auto"/>
        <w:right w:val="none" w:sz="0" w:space="0" w:color="auto"/>
      </w:divBdr>
    </w:div>
    <w:div w:id="1805807168">
      <w:bodyDiv w:val="1"/>
      <w:marLeft w:val="0"/>
      <w:marRight w:val="0"/>
      <w:marTop w:val="0"/>
      <w:marBottom w:val="0"/>
      <w:divBdr>
        <w:top w:val="none" w:sz="0" w:space="0" w:color="auto"/>
        <w:left w:val="none" w:sz="0" w:space="0" w:color="auto"/>
        <w:bottom w:val="none" w:sz="0" w:space="0" w:color="auto"/>
        <w:right w:val="none" w:sz="0" w:space="0" w:color="auto"/>
      </w:divBdr>
    </w:div>
    <w:div w:id="1810633773">
      <w:bodyDiv w:val="1"/>
      <w:marLeft w:val="0"/>
      <w:marRight w:val="0"/>
      <w:marTop w:val="0"/>
      <w:marBottom w:val="0"/>
      <w:divBdr>
        <w:top w:val="none" w:sz="0" w:space="0" w:color="auto"/>
        <w:left w:val="none" w:sz="0" w:space="0" w:color="auto"/>
        <w:bottom w:val="none" w:sz="0" w:space="0" w:color="auto"/>
        <w:right w:val="none" w:sz="0" w:space="0" w:color="auto"/>
      </w:divBdr>
    </w:div>
    <w:div w:id="1811165222">
      <w:bodyDiv w:val="1"/>
      <w:marLeft w:val="0"/>
      <w:marRight w:val="0"/>
      <w:marTop w:val="0"/>
      <w:marBottom w:val="0"/>
      <w:divBdr>
        <w:top w:val="none" w:sz="0" w:space="0" w:color="auto"/>
        <w:left w:val="none" w:sz="0" w:space="0" w:color="auto"/>
        <w:bottom w:val="none" w:sz="0" w:space="0" w:color="auto"/>
        <w:right w:val="none" w:sz="0" w:space="0" w:color="auto"/>
      </w:divBdr>
    </w:div>
    <w:div w:id="1811826876">
      <w:bodyDiv w:val="1"/>
      <w:marLeft w:val="0"/>
      <w:marRight w:val="0"/>
      <w:marTop w:val="0"/>
      <w:marBottom w:val="0"/>
      <w:divBdr>
        <w:top w:val="none" w:sz="0" w:space="0" w:color="auto"/>
        <w:left w:val="none" w:sz="0" w:space="0" w:color="auto"/>
        <w:bottom w:val="none" w:sz="0" w:space="0" w:color="auto"/>
        <w:right w:val="none" w:sz="0" w:space="0" w:color="auto"/>
      </w:divBdr>
    </w:div>
    <w:div w:id="1813257035">
      <w:bodyDiv w:val="1"/>
      <w:marLeft w:val="0"/>
      <w:marRight w:val="0"/>
      <w:marTop w:val="0"/>
      <w:marBottom w:val="0"/>
      <w:divBdr>
        <w:top w:val="none" w:sz="0" w:space="0" w:color="auto"/>
        <w:left w:val="none" w:sz="0" w:space="0" w:color="auto"/>
        <w:bottom w:val="none" w:sz="0" w:space="0" w:color="auto"/>
        <w:right w:val="none" w:sz="0" w:space="0" w:color="auto"/>
      </w:divBdr>
    </w:div>
    <w:div w:id="1829784525">
      <w:bodyDiv w:val="1"/>
      <w:marLeft w:val="0"/>
      <w:marRight w:val="0"/>
      <w:marTop w:val="0"/>
      <w:marBottom w:val="0"/>
      <w:divBdr>
        <w:top w:val="none" w:sz="0" w:space="0" w:color="auto"/>
        <w:left w:val="none" w:sz="0" w:space="0" w:color="auto"/>
        <w:bottom w:val="none" w:sz="0" w:space="0" w:color="auto"/>
        <w:right w:val="none" w:sz="0" w:space="0" w:color="auto"/>
      </w:divBdr>
    </w:div>
    <w:div w:id="1832334040">
      <w:bodyDiv w:val="1"/>
      <w:marLeft w:val="0"/>
      <w:marRight w:val="0"/>
      <w:marTop w:val="0"/>
      <w:marBottom w:val="0"/>
      <w:divBdr>
        <w:top w:val="none" w:sz="0" w:space="0" w:color="auto"/>
        <w:left w:val="none" w:sz="0" w:space="0" w:color="auto"/>
        <w:bottom w:val="none" w:sz="0" w:space="0" w:color="auto"/>
        <w:right w:val="none" w:sz="0" w:space="0" w:color="auto"/>
      </w:divBdr>
    </w:div>
    <w:div w:id="1835098981">
      <w:bodyDiv w:val="1"/>
      <w:marLeft w:val="0"/>
      <w:marRight w:val="0"/>
      <w:marTop w:val="0"/>
      <w:marBottom w:val="0"/>
      <w:divBdr>
        <w:top w:val="none" w:sz="0" w:space="0" w:color="auto"/>
        <w:left w:val="none" w:sz="0" w:space="0" w:color="auto"/>
        <w:bottom w:val="none" w:sz="0" w:space="0" w:color="auto"/>
        <w:right w:val="none" w:sz="0" w:space="0" w:color="auto"/>
      </w:divBdr>
    </w:div>
    <w:div w:id="1835874950">
      <w:bodyDiv w:val="1"/>
      <w:marLeft w:val="0"/>
      <w:marRight w:val="0"/>
      <w:marTop w:val="0"/>
      <w:marBottom w:val="0"/>
      <w:divBdr>
        <w:top w:val="none" w:sz="0" w:space="0" w:color="auto"/>
        <w:left w:val="none" w:sz="0" w:space="0" w:color="auto"/>
        <w:bottom w:val="none" w:sz="0" w:space="0" w:color="auto"/>
        <w:right w:val="none" w:sz="0" w:space="0" w:color="auto"/>
      </w:divBdr>
      <w:divsChild>
        <w:div w:id="1834179583">
          <w:marLeft w:val="0"/>
          <w:marRight w:val="0"/>
          <w:marTop w:val="0"/>
          <w:marBottom w:val="0"/>
          <w:divBdr>
            <w:top w:val="none" w:sz="0" w:space="0" w:color="auto"/>
            <w:left w:val="none" w:sz="0" w:space="0" w:color="auto"/>
            <w:bottom w:val="none" w:sz="0" w:space="0" w:color="auto"/>
            <w:right w:val="none" w:sz="0" w:space="0" w:color="auto"/>
          </w:divBdr>
          <w:divsChild>
            <w:div w:id="198438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97215">
      <w:bodyDiv w:val="1"/>
      <w:marLeft w:val="0"/>
      <w:marRight w:val="0"/>
      <w:marTop w:val="0"/>
      <w:marBottom w:val="0"/>
      <w:divBdr>
        <w:top w:val="none" w:sz="0" w:space="0" w:color="auto"/>
        <w:left w:val="none" w:sz="0" w:space="0" w:color="auto"/>
        <w:bottom w:val="none" w:sz="0" w:space="0" w:color="auto"/>
        <w:right w:val="none" w:sz="0" w:space="0" w:color="auto"/>
      </w:divBdr>
    </w:div>
    <w:div w:id="1843396781">
      <w:bodyDiv w:val="1"/>
      <w:marLeft w:val="0"/>
      <w:marRight w:val="0"/>
      <w:marTop w:val="0"/>
      <w:marBottom w:val="0"/>
      <w:divBdr>
        <w:top w:val="none" w:sz="0" w:space="0" w:color="auto"/>
        <w:left w:val="none" w:sz="0" w:space="0" w:color="auto"/>
        <w:bottom w:val="none" w:sz="0" w:space="0" w:color="auto"/>
        <w:right w:val="none" w:sz="0" w:space="0" w:color="auto"/>
      </w:divBdr>
    </w:div>
    <w:div w:id="1845171008">
      <w:bodyDiv w:val="1"/>
      <w:marLeft w:val="0"/>
      <w:marRight w:val="0"/>
      <w:marTop w:val="0"/>
      <w:marBottom w:val="0"/>
      <w:divBdr>
        <w:top w:val="none" w:sz="0" w:space="0" w:color="auto"/>
        <w:left w:val="none" w:sz="0" w:space="0" w:color="auto"/>
        <w:bottom w:val="none" w:sz="0" w:space="0" w:color="auto"/>
        <w:right w:val="none" w:sz="0" w:space="0" w:color="auto"/>
      </w:divBdr>
    </w:div>
    <w:div w:id="1846899075">
      <w:bodyDiv w:val="1"/>
      <w:marLeft w:val="0"/>
      <w:marRight w:val="0"/>
      <w:marTop w:val="0"/>
      <w:marBottom w:val="0"/>
      <w:divBdr>
        <w:top w:val="none" w:sz="0" w:space="0" w:color="auto"/>
        <w:left w:val="none" w:sz="0" w:space="0" w:color="auto"/>
        <w:bottom w:val="none" w:sz="0" w:space="0" w:color="auto"/>
        <w:right w:val="none" w:sz="0" w:space="0" w:color="auto"/>
      </w:divBdr>
    </w:div>
    <w:div w:id="1855916466">
      <w:bodyDiv w:val="1"/>
      <w:marLeft w:val="0"/>
      <w:marRight w:val="0"/>
      <w:marTop w:val="0"/>
      <w:marBottom w:val="0"/>
      <w:divBdr>
        <w:top w:val="none" w:sz="0" w:space="0" w:color="auto"/>
        <w:left w:val="none" w:sz="0" w:space="0" w:color="auto"/>
        <w:bottom w:val="none" w:sz="0" w:space="0" w:color="auto"/>
        <w:right w:val="none" w:sz="0" w:space="0" w:color="auto"/>
      </w:divBdr>
    </w:div>
    <w:div w:id="1859662306">
      <w:bodyDiv w:val="1"/>
      <w:marLeft w:val="0"/>
      <w:marRight w:val="0"/>
      <w:marTop w:val="0"/>
      <w:marBottom w:val="0"/>
      <w:divBdr>
        <w:top w:val="none" w:sz="0" w:space="0" w:color="auto"/>
        <w:left w:val="none" w:sz="0" w:space="0" w:color="auto"/>
        <w:bottom w:val="none" w:sz="0" w:space="0" w:color="auto"/>
        <w:right w:val="none" w:sz="0" w:space="0" w:color="auto"/>
      </w:divBdr>
    </w:div>
    <w:div w:id="1860242824">
      <w:bodyDiv w:val="1"/>
      <w:marLeft w:val="0"/>
      <w:marRight w:val="0"/>
      <w:marTop w:val="0"/>
      <w:marBottom w:val="0"/>
      <w:divBdr>
        <w:top w:val="none" w:sz="0" w:space="0" w:color="auto"/>
        <w:left w:val="none" w:sz="0" w:space="0" w:color="auto"/>
        <w:bottom w:val="none" w:sz="0" w:space="0" w:color="auto"/>
        <w:right w:val="none" w:sz="0" w:space="0" w:color="auto"/>
      </w:divBdr>
    </w:div>
    <w:div w:id="1860702695">
      <w:bodyDiv w:val="1"/>
      <w:marLeft w:val="0"/>
      <w:marRight w:val="0"/>
      <w:marTop w:val="0"/>
      <w:marBottom w:val="0"/>
      <w:divBdr>
        <w:top w:val="none" w:sz="0" w:space="0" w:color="auto"/>
        <w:left w:val="none" w:sz="0" w:space="0" w:color="auto"/>
        <w:bottom w:val="none" w:sz="0" w:space="0" w:color="auto"/>
        <w:right w:val="none" w:sz="0" w:space="0" w:color="auto"/>
      </w:divBdr>
    </w:div>
    <w:div w:id="1865632137">
      <w:bodyDiv w:val="1"/>
      <w:marLeft w:val="0"/>
      <w:marRight w:val="0"/>
      <w:marTop w:val="0"/>
      <w:marBottom w:val="0"/>
      <w:divBdr>
        <w:top w:val="none" w:sz="0" w:space="0" w:color="auto"/>
        <w:left w:val="none" w:sz="0" w:space="0" w:color="auto"/>
        <w:bottom w:val="none" w:sz="0" w:space="0" w:color="auto"/>
        <w:right w:val="none" w:sz="0" w:space="0" w:color="auto"/>
      </w:divBdr>
    </w:div>
    <w:div w:id="1870096941">
      <w:bodyDiv w:val="1"/>
      <w:marLeft w:val="0"/>
      <w:marRight w:val="0"/>
      <w:marTop w:val="0"/>
      <w:marBottom w:val="0"/>
      <w:divBdr>
        <w:top w:val="none" w:sz="0" w:space="0" w:color="auto"/>
        <w:left w:val="none" w:sz="0" w:space="0" w:color="auto"/>
        <w:bottom w:val="none" w:sz="0" w:space="0" w:color="auto"/>
        <w:right w:val="none" w:sz="0" w:space="0" w:color="auto"/>
      </w:divBdr>
      <w:divsChild>
        <w:div w:id="163403933">
          <w:marLeft w:val="446"/>
          <w:marRight w:val="0"/>
          <w:marTop w:val="40"/>
          <w:marBottom w:val="40"/>
          <w:divBdr>
            <w:top w:val="none" w:sz="0" w:space="0" w:color="auto"/>
            <w:left w:val="none" w:sz="0" w:space="0" w:color="auto"/>
            <w:bottom w:val="none" w:sz="0" w:space="0" w:color="auto"/>
            <w:right w:val="none" w:sz="0" w:space="0" w:color="auto"/>
          </w:divBdr>
        </w:div>
        <w:div w:id="780687441">
          <w:marLeft w:val="446"/>
          <w:marRight w:val="0"/>
          <w:marTop w:val="40"/>
          <w:marBottom w:val="40"/>
          <w:divBdr>
            <w:top w:val="none" w:sz="0" w:space="0" w:color="auto"/>
            <w:left w:val="none" w:sz="0" w:space="0" w:color="auto"/>
            <w:bottom w:val="none" w:sz="0" w:space="0" w:color="auto"/>
            <w:right w:val="none" w:sz="0" w:space="0" w:color="auto"/>
          </w:divBdr>
        </w:div>
        <w:div w:id="831261437">
          <w:marLeft w:val="446"/>
          <w:marRight w:val="0"/>
          <w:marTop w:val="40"/>
          <w:marBottom w:val="40"/>
          <w:divBdr>
            <w:top w:val="none" w:sz="0" w:space="0" w:color="auto"/>
            <w:left w:val="none" w:sz="0" w:space="0" w:color="auto"/>
            <w:bottom w:val="none" w:sz="0" w:space="0" w:color="auto"/>
            <w:right w:val="none" w:sz="0" w:space="0" w:color="auto"/>
          </w:divBdr>
        </w:div>
        <w:div w:id="1212957953">
          <w:marLeft w:val="446"/>
          <w:marRight w:val="0"/>
          <w:marTop w:val="40"/>
          <w:marBottom w:val="40"/>
          <w:divBdr>
            <w:top w:val="none" w:sz="0" w:space="0" w:color="auto"/>
            <w:left w:val="none" w:sz="0" w:space="0" w:color="auto"/>
            <w:bottom w:val="none" w:sz="0" w:space="0" w:color="auto"/>
            <w:right w:val="none" w:sz="0" w:space="0" w:color="auto"/>
          </w:divBdr>
        </w:div>
        <w:div w:id="1353263736">
          <w:marLeft w:val="446"/>
          <w:marRight w:val="0"/>
          <w:marTop w:val="40"/>
          <w:marBottom w:val="40"/>
          <w:divBdr>
            <w:top w:val="none" w:sz="0" w:space="0" w:color="auto"/>
            <w:left w:val="none" w:sz="0" w:space="0" w:color="auto"/>
            <w:bottom w:val="none" w:sz="0" w:space="0" w:color="auto"/>
            <w:right w:val="none" w:sz="0" w:space="0" w:color="auto"/>
          </w:divBdr>
        </w:div>
        <w:div w:id="1648852175">
          <w:marLeft w:val="446"/>
          <w:marRight w:val="0"/>
          <w:marTop w:val="40"/>
          <w:marBottom w:val="40"/>
          <w:divBdr>
            <w:top w:val="none" w:sz="0" w:space="0" w:color="auto"/>
            <w:left w:val="none" w:sz="0" w:space="0" w:color="auto"/>
            <w:bottom w:val="none" w:sz="0" w:space="0" w:color="auto"/>
            <w:right w:val="none" w:sz="0" w:space="0" w:color="auto"/>
          </w:divBdr>
        </w:div>
        <w:div w:id="1906140339">
          <w:marLeft w:val="446"/>
          <w:marRight w:val="0"/>
          <w:marTop w:val="40"/>
          <w:marBottom w:val="40"/>
          <w:divBdr>
            <w:top w:val="none" w:sz="0" w:space="0" w:color="auto"/>
            <w:left w:val="none" w:sz="0" w:space="0" w:color="auto"/>
            <w:bottom w:val="none" w:sz="0" w:space="0" w:color="auto"/>
            <w:right w:val="none" w:sz="0" w:space="0" w:color="auto"/>
          </w:divBdr>
        </w:div>
      </w:divsChild>
    </w:div>
    <w:div w:id="1880510449">
      <w:bodyDiv w:val="1"/>
      <w:marLeft w:val="0"/>
      <w:marRight w:val="0"/>
      <w:marTop w:val="0"/>
      <w:marBottom w:val="0"/>
      <w:divBdr>
        <w:top w:val="none" w:sz="0" w:space="0" w:color="auto"/>
        <w:left w:val="none" w:sz="0" w:space="0" w:color="auto"/>
        <w:bottom w:val="none" w:sz="0" w:space="0" w:color="auto"/>
        <w:right w:val="none" w:sz="0" w:space="0" w:color="auto"/>
      </w:divBdr>
    </w:div>
    <w:div w:id="1883514231">
      <w:bodyDiv w:val="1"/>
      <w:marLeft w:val="0"/>
      <w:marRight w:val="0"/>
      <w:marTop w:val="0"/>
      <w:marBottom w:val="0"/>
      <w:divBdr>
        <w:top w:val="none" w:sz="0" w:space="0" w:color="auto"/>
        <w:left w:val="none" w:sz="0" w:space="0" w:color="auto"/>
        <w:bottom w:val="none" w:sz="0" w:space="0" w:color="auto"/>
        <w:right w:val="none" w:sz="0" w:space="0" w:color="auto"/>
      </w:divBdr>
    </w:div>
    <w:div w:id="1884515502">
      <w:bodyDiv w:val="1"/>
      <w:marLeft w:val="0"/>
      <w:marRight w:val="0"/>
      <w:marTop w:val="0"/>
      <w:marBottom w:val="0"/>
      <w:divBdr>
        <w:top w:val="none" w:sz="0" w:space="0" w:color="auto"/>
        <w:left w:val="none" w:sz="0" w:space="0" w:color="auto"/>
        <w:bottom w:val="none" w:sz="0" w:space="0" w:color="auto"/>
        <w:right w:val="none" w:sz="0" w:space="0" w:color="auto"/>
      </w:divBdr>
    </w:div>
    <w:div w:id="1888370438">
      <w:bodyDiv w:val="1"/>
      <w:marLeft w:val="0"/>
      <w:marRight w:val="0"/>
      <w:marTop w:val="0"/>
      <w:marBottom w:val="0"/>
      <w:divBdr>
        <w:top w:val="none" w:sz="0" w:space="0" w:color="auto"/>
        <w:left w:val="none" w:sz="0" w:space="0" w:color="auto"/>
        <w:bottom w:val="none" w:sz="0" w:space="0" w:color="auto"/>
        <w:right w:val="none" w:sz="0" w:space="0" w:color="auto"/>
      </w:divBdr>
    </w:div>
    <w:div w:id="1890265174">
      <w:bodyDiv w:val="1"/>
      <w:marLeft w:val="0"/>
      <w:marRight w:val="0"/>
      <w:marTop w:val="0"/>
      <w:marBottom w:val="0"/>
      <w:divBdr>
        <w:top w:val="none" w:sz="0" w:space="0" w:color="auto"/>
        <w:left w:val="none" w:sz="0" w:space="0" w:color="auto"/>
        <w:bottom w:val="none" w:sz="0" w:space="0" w:color="auto"/>
        <w:right w:val="none" w:sz="0" w:space="0" w:color="auto"/>
      </w:divBdr>
    </w:div>
    <w:div w:id="1900824519">
      <w:bodyDiv w:val="1"/>
      <w:marLeft w:val="0"/>
      <w:marRight w:val="0"/>
      <w:marTop w:val="0"/>
      <w:marBottom w:val="0"/>
      <w:divBdr>
        <w:top w:val="none" w:sz="0" w:space="0" w:color="auto"/>
        <w:left w:val="none" w:sz="0" w:space="0" w:color="auto"/>
        <w:bottom w:val="none" w:sz="0" w:space="0" w:color="auto"/>
        <w:right w:val="none" w:sz="0" w:space="0" w:color="auto"/>
      </w:divBdr>
    </w:div>
    <w:div w:id="1908690806">
      <w:bodyDiv w:val="1"/>
      <w:marLeft w:val="0"/>
      <w:marRight w:val="0"/>
      <w:marTop w:val="0"/>
      <w:marBottom w:val="0"/>
      <w:divBdr>
        <w:top w:val="none" w:sz="0" w:space="0" w:color="auto"/>
        <w:left w:val="none" w:sz="0" w:space="0" w:color="auto"/>
        <w:bottom w:val="none" w:sz="0" w:space="0" w:color="auto"/>
        <w:right w:val="none" w:sz="0" w:space="0" w:color="auto"/>
      </w:divBdr>
      <w:divsChild>
        <w:div w:id="666978802">
          <w:marLeft w:val="0"/>
          <w:marRight w:val="0"/>
          <w:marTop w:val="0"/>
          <w:marBottom w:val="0"/>
          <w:divBdr>
            <w:top w:val="none" w:sz="0" w:space="0" w:color="auto"/>
            <w:left w:val="none" w:sz="0" w:space="0" w:color="auto"/>
            <w:bottom w:val="none" w:sz="0" w:space="0" w:color="auto"/>
            <w:right w:val="none" w:sz="0" w:space="0" w:color="auto"/>
          </w:divBdr>
          <w:divsChild>
            <w:div w:id="17631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266099">
      <w:bodyDiv w:val="1"/>
      <w:marLeft w:val="0"/>
      <w:marRight w:val="0"/>
      <w:marTop w:val="0"/>
      <w:marBottom w:val="0"/>
      <w:divBdr>
        <w:top w:val="none" w:sz="0" w:space="0" w:color="auto"/>
        <w:left w:val="none" w:sz="0" w:space="0" w:color="auto"/>
        <w:bottom w:val="none" w:sz="0" w:space="0" w:color="auto"/>
        <w:right w:val="none" w:sz="0" w:space="0" w:color="auto"/>
      </w:divBdr>
    </w:div>
    <w:div w:id="1910266410">
      <w:bodyDiv w:val="1"/>
      <w:marLeft w:val="0"/>
      <w:marRight w:val="0"/>
      <w:marTop w:val="0"/>
      <w:marBottom w:val="0"/>
      <w:divBdr>
        <w:top w:val="none" w:sz="0" w:space="0" w:color="auto"/>
        <w:left w:val="none" w:sz="0" w:space="0" w:color="auto"/>
        <w:bottom w:val="none" w:sz="0" w:space="0" w:color="auto"/>
        <w:right w:val="none" w:sz="0" w:space="0" w:color="auto"/>
      </w:divBdr>
    </w:div>
    <w:div w:id="1911229266">
      <w:bodyDiv w:val="1"/>
      <w:marLeft w:val="0"/>
      <w:marRight w:val="0"/>
      <w:marTop w:val="0"/>
      <w:marBottom w:val="0"/>
      <w:divBdr>
        <w:top w:val="none" w:sz="0" w:space="0" w:color="auto"/>
        <w:left w:val="none" w:sz="0" w:space="0" w:color="auto"/>
        <w:bottom w:val="none" w:sz="0" w:space="0" w:color="auto"/>
        <w:right w:val="none" w:sz="0" w:space="0" w:color="auto"/>
      </w:divBdr>
    </w:div>
    <w:div w:id="1913537447">
      <w:bodyDiv w:val="1"/>
      <w:marLeft w:val="0"/>
      <w:marRight w:val="0"/>
      <w:marTop w:val="0"/>
      <w:marBottom w:val="0"/>
      <w:divBdr>
        <w:top w:val="none" w:sz="0" w:space="0" w:color="auto"/>
        <w:left w:val="none" w:sz="0" w:space="0" w:color="auto"/>
        <w:bottom w:val="none" w:sz="0" w:space="0" w:color="auto"/>
        <w:right w:val="none" w:sz="0" w:space="0" w:color="auto"/>
      </w:divBdr>
    </w:div>
    <w:div w:id="1913657773">
      <w:bodyDiv w:val="1"/>
      <w:marLeft w:val="0"/>
      <w:marRight w:val="0"/>
      <w:marTop w:val="0"/>
      <w:marBottom w:val="0"/>
      <w:divBdr>
        <w:top w:val="none" w:sz="0" w:space="0" w:color="auto"/>
        <w:left w:val="none" w:sz="0" w:space="0" w:color="auto"/>
        <w:bottom w:val="none" w:sz="0" w:space="0" w:color="auto"/>
        <w:right w:val="none" w:sz="0" w:space="0" w:color="auto"/>
      </w:divBdr>
    </w:div>
    <w:div w:id="1919947678">
      <w:bodyDiv w:val="1"/>
      <w:marLeft w:val="0"/>
      <w:marRight w:val="0"/>
      <w:marTop w:val="0"/>
      <w:marBottom w:val="0"/>
      <w:divBdr>
        <w:top w:val="none" w:sz="0" w:space="0" w:color="auto"/>
        <w:left w:val="none" w:sz="0" w:space="0" w:color="auto"/>
        <w:bottom w:val="none" w:sz="0" w:space="0" w:color="auto"/>
        <w:right w:val="none" w:sz="0" w:space="0" w:color="auto"/>
      </w:divBdr>
    </w:div>
    <w:div w:id="1920753867">
      <w:bodyDiv w:val="1"/>
      <w:marLeft w:val="0"/>
      <w:marRight w:val="0"/>
      <w:marTop w:val="0"/>
      <w:marBottom w:val="0"/>
      <w:divBdr>
        <w:top w:val="none" w:sz="0" w:space="0" w:color="auto"/>
        <w:left w:val="none" w:sz="0" w:space="0" w:color="auto"/>
        <w:bottom w:val="none" w:sz="0" w:space="0" w:color="auto"/>
        <w:right w:val="none" w:sz="0" w:space="0" w:color="auto"/>
      </w:divBdr>
    </w:div>
    <w:div w:id="1922524684">
      <w:bodyDiv w:val="1"/>
      <w:marLeft w:val="0"/>
      <w:marRight w:val="0"/>
      <w:marTop w:val="0"/>
      <w:marBottom w:val="0"/>
      <w:divBdr>
        <w:top w:val="none" w:sz="0" w:space="0" w:color="auto"/>
        <w:left w:val="none" w:sz="0" w:space="0" w:color="auto"/>
        <w:bottom w:val="none" w:sz="0" w:space="0" w:color="auto"/>
        <w:right w:val="none" w:sz="0" w:space="0" w:color="auto"/>
      </w:divBdr>
    </w:div>
    <w:div w:id="1929266213">
      <w:bodyDiv w:val="1"/>
      <w:marLeft w:val="0"/>
      <w:marRight w:val="0"/>
      <w:marTop w:val="0"/>
      <w:marBottom w:val="0"/>
      <w:divBdr>
        <w:top w:val="none" w:sz="0" w:space="0" w:color="auto"/>
        <w:left w:val="none" w:sz="0" w:space="0" w:color="auto"/>
        <w:bottom w:val="none" w:sz="0" w:space="0" w:color="auto"/>
        <w:right w:val="none" w:sz="0" w:space="0" w:color="auto"/>
      </w:divBdr>
    </w:div>
    <w:div w:id="1932008976">
      <w:bodyDiv w:val="1"/>
      <w:marLeft w:val="0"/>
      <w:marRight w:val="0"/>
      <w:marTop w:val="0"/>
      <w:marBottom w:val="0"/>
      <w:divBdr>
        <w:top w:val="none" w:sz="0" w:space="0" w:color="auto"/>
        <w:left w:val="none" w:sz="0" w:space="0" w:color="auto"/>
        <w:bottom w:val="none" w:sz="0" w:space="0" w:color="auto"/>
        <w:right w:val="none" w:sz="0" w:space="0" w:color="auto"/>
      </w:divBdr>
    </w:div>
    <w:div w:id="1943491599">
      <w:bodyDiv w:val="1"/>
      <w:marLeft w:val="0"/>
      <w:marRight w:val="0"/>
      <w:marTop w:val="0"/>
      <w:marBottom w:val="0"/>
      <w:divBdr>
        <w:top w:val="none" w:sz="0" w:space="0" w:color="auto"/>
        <w:left w:val="none" w:sz="0" w:space="0" w:color="auto"/>
        <w:bottom w:val="none" w:sz="0" w:space="0" w:color="auto"/>
        <w:right w:val="none" w:sz="0" w:space="0" w:color="auto"/>
      </w:divBdr>
    </w:div>
    <w:div w:id="1949191936">
      <w:bodyDiv w:val="1"/>
      <w:marLeft w:val="0"/>
      <w:marRight w:val="0"/>
      <w:marTop w:val="0"/>
      <w:marBottom w:val="0"/>
      <w:divBdr>
        <w:top w:val="none" w:sz="0" w:space="0" w:color="auto"/>
        <w:left w:val="none" w:sz="0" w:space="0" w:color="auto"/>
        <w:bottom w:val="none" w:sz="0" w:space="0" w:color="auto"/>
        <w:right w:val="none" w:sz="0" w:space="0" w:color="auto"/>
      </w:divBdr>
    </w:div>
    <w:div w:id="1954702712">
      <w:bodyDiv w:val="1"/>
      <w:marLeft w:val="0"/>
      <w:marRight w:val="0"/>
      <w:marTop w:val="0"/>
      <w:marBottom w:val="0"/>
      <w:divBdr>
        <w:top w:val="none" w:sz="0" w:space="0" w:color="auto"/>
        <w:left w:val="none" w:sz="0" w:space="0" w:color="auto"/>
        <w:bottom w:val="none" w:sz="0" w:space="0" w:color="auto"/>
        <w:right w:val="none" w:sz="0" w:space="0" w:color="auto"/>
      </w:divBdr>
    </w:div>
    <w:div w:id="1958752066">
      <w:bodyDiv w:val="1"/>
      <w:marLeft w:val="0"/>
      <w:marRight w:val="0"/>
      <w:marTop w:val="0"/>
      <w:marBottom w:val="0"/>
      <w:divBdr>
        <w:top w:val="none" w:sz="0" w:space="0" w:color="auto"/>
        <w:left w:val="none" w:sz="0" w:space="0" w:color="auto"/>
        <w:bottom w:val="none" w:sz="0" w:space="0" w:color="auto"/>
        <w:right w:val="none" w:sz="0" w:space="0" w:color="auto"/>
      </w:divBdr>
    </w:div>
    <w:div w:id="1961372804">
      <w:bodyDiv w:val="1"/>
      <w:marLeft w:val="0"/>
      <w:marRight w:val="0"/>
      <w:marTop w:val="0"/>
      <w:marBottom w:val="0"/>
      <w:divBdr>
        <w:top w:val="none" w:sz="0" w:space="0" w:color="auto"/>
        <w:left w:val="none" w:sz="0" w:space="0" w:color="auto"/>
        <w:bottom w:val="none" w:sz="0" w:space="0" w:color="auto"/>
        <w:right w:val="none" w:sz="0" w:space="0" w:color="auto"/>
      </w:divBdr>
    </w:div>
    <w:div w:id="1965697230">
      <w:bodyDiv w:val="1"/>
      <w:marLeft w:val="0"/>
      <w:marRight w:val="0"/>
      <w:marTop w:val="0"/>
      <w:marBottom w:val="0"/>
      <w:divBdr>
        <w:top w:val="none" w:sz="0" w:space="0" w:color="auto"/>
        <w:left w:val="none" w:sz="0" w:space="0" w:color="auto"/>
        <w:bottom w:val="none" w:sz="0" w:space="0" w:color="auto"/>
        <w:right w:val="none" w:sz="0" w:space="0" w:color="auto"/>
      </w:divBdr>
    </w:div>
    <w:div w:id="1966421070">
      <w:bodyDiv w:val="1"/>
      <w:marLeft w:val="0"/>
      <w:marRight w:val="0"/>
      <w:marTop w:val="0"/>
      <w:marBottom w:val="0"/>
      <w:divBdr>
        <w:top w:val="none" w:sz="0" w:space="0" w:color="auto"/>
        <w:left w:val="none" w:sz="0" w:space="0" w:color="auto"/>
        <w:bottom w:val="none" w:sz="0" w:space="0" w:color="auto"/>
        <w:right w:val="none" w:sz="0" w:space="0" w:color="auto"/>
      </w:divBdr>
    </w:div>
    <w:div w:id="1969121789">
      <w:bodyDiv w:val="1"/>
      <w:marLeft w:val="0"/>
      <w:marRight w:val="0"/>
      <w:marTop w:val="0"/>
      <w:marBottom w:val="0"/>
      <w:divBdr>
        <w:top w:val="none" w:sz="0" w:space="0" w:color="auto"/>
        <w:left w:val="none" w:sz="0" w:space="0" w:color="auto"/>
        <w:bottom w:val="none" w:sz="0" w:space="0" w:color="auto"/>
        <w:right w:val="none" w:sz="0" w:space="0" w:color="auto"/>
      </w:divBdr>
    </w:div>
    <w:div w:id="1969240222">
      <w:bodyDiv w:val="1"/>
      <w:marLeft w:val="0"/>
      <w:marRight w:val="0"/>
      <w:marTop w:val="0"/>
      <w:marBottom w:val="0"/>
      <w:divBdr>
        <w:top w:val="none" w:sz="0" w:space="0" w:color="auto"/>
        <w:left w:val="none" w:sz="0" w:space="0" w:color="auto"/>
        <w:bottom w:val="none" w:sz="0" w:space="0" w:color="auto"/>
        <w:right w:val="none" w:sz="0" w:space="0" w:color="auto"/>
      </w:divBdr>
    </w:div>
    <w:div w:id="1969508629">
      <w:bodyDiv w:val="1"/>
      <w:marLeft w:val="0"/>
      <w:marRight w:val="0"/>
      <w:marTop w:val="0"/>
      <w:marBottom w:val="0"/>
      <w:divBdr>
        <w:top w:val="none" w:sz="0" w:space="0" w:color="auto"/>
        <w:left w:val="none" w:sz="0" w:space="0" w:color="auto"/>
        <w:bottom w:val="none" w:sz="0" w:space="0" w:color="auto"/>
        <w:right w:val="none" w:sz="0" w:space="0" w:color="auto"/>
      </w:divBdr>
    </w:div>
    <w:div w:id="1972244390">
      <w:bodyDiv w:val="1"/>
      <w:marLeft w:val="0"/>
      <w:marRight w:val="0"/>
      <w:marTop w:val="0"/>
      <w:marBottom w:val="0"/>
      <w:divBdr>
        <w:top w:val="none" w:sz="0" w:space="0" w:color="auto"/>
        <w:left w:val="none" w:sz="0" w:space="0" w:color="auto"/>
        <w:bottom w:val="none" w:sz="0" w:space="0" w:color="auto"/>
        <w:right w:val="none" w:sz="0" w:space="0" w:color="auto"/>
      </w:divBdr>
    </w:div>
    <w:div w:id="1972903596">
      <w:bodyDiv w:val="1"/>
      <w:marLeft w:val="0"/>
      <w:marRight w:val="0"/>
      <w:marTop w:val="0"/>
      <w:marBottom w:val="0"/>
      <w:divBdr>
        <w:top w:val="none" w:sz="0" w:space="0" w:color="auto"/>
        <w:left w:val="none" w:sz="0" w:space="0" w:color="auto"/>
        <w:bottom w:val="none" w:sz="0" w:space="0" w:color="auto"/>
        <w:right w:val="none" w:sz="0" w:space="0" w:color="auto"/>
      </w:divBdr>
    </w:div>
    <w:div w:id="1983994969">
      <w:bodyDiv w:val="1"/>
      <w:marLeft w:val="0"/>
      <w:marRight w:val="0"/>
      <w:marTop w:val="0"/>
      <w:marBottom w:val="0"/>
      <w:divBdr>
        <w:top w:val="none" w:sz="0" w:space="0" w:color="auto"/>
        <w:left w:val="none" w:sz="0" w:space="0" w:color="auto"/>
        <w:bottom w:val="none" w:sz="0" w:space="0" w:color="auto"/>
        <w:right w:val="none" w:sz="0" w:space="0" w:color="auto"/>
      </w:divBdr>
    </w:div>
    <w:div w:id="1985617578">
      <w:bodyDiv w:val="1"/>
      <w:marLeft w:val="0"/>
      <w:marRight w:val="0"/>
      <w:marTop w:val="0"/>
      <w:marBottom w:val="0"/>
      <w:divBdr>
        <w:top w:val="none" w:sz="0" w:space="0" w:color="auto"/>
        <w:left w:val="none" w:sz="0" w:space="0" w:color="auto"/>
        <w:bottom w:val="none" w:sz="0" w:space="0" w:color="auto"/>
        <w:right w:val="none" w:sz="0" w:space="0" w:color="auto"/>
      </w:divBdr>
    </w:div>
    <w:div w:id="1988974602">
      <w:bodyDiv w:val="1"/>
      <w:marLeft w:val="0"/>
      <w:marRight w:val="0"/>
      <w:marTop w:val="0"/>
      <w:marBottom w:val="0"/>
      <w:divBdr>
        <w:top w:val="none" w:sz="0" w:space="0" w:color="auto"/>
        <w:left w:val="none" w:sz="0" w:space="0" w:color="auto"/>
        <w:bottom w:val="none" w:sz="0" w:space="0" w:color="auto"/>
        <w:right w:val="none" w:sz="0" w:space="0" w:color="auto"/>
      </w:divBdr>
    </w:div>
    <w:div w:id="1994406428">
      <w:bodyDiv w:val="1"/>
      <w:marLeft w:val="0"/>
      <w:marRight w:val="0"/>
      <w:marTop w:val="0"/>
      <w:marBottom w:val="0"/>
      <w:divBdr>
        <w:top w:val="none" w:sz="0" w:space="0" w:color="auto"/>
        <w:left w:val="none" w:sz="0" w:space="0" w:color="auto"/>
        <w:bottom w:val="none" w:sz="0" w:space="0" w:color="auto"/>
        <w:right w:val="none" w:sz="0" w:space="0" w:color="auto"/>
      </w:divBdr>
    </w:div>
    <w:div w:id="1997956680">
      <w:bodyDiv w:val="1"/>
      <w:marLeft w:val="0"/>
      <w:marRight w:val="0"/>
      <w:marTop w:val="0"/>
      <w:marBottom w:val="0"/>
      <w:divBdr>
        <w:top w:val="none" w:sz="0" w:space="0" w:color="auto"/>
        <w:left w:val="none" w:sz="0" w:space="0" w:color="auto"/>
        <w:bottom w:val="none" w:sz="0" w:space="0" w:color="auto"/>
        <w:right w:val="none" w:sz="0" w:space="0" w:color="auto"/>
      </w:divBdr>
    </w:div>
    <w:div w:id="2002728705">
      <w:bodyDiv w:val="1"/>
      <w:marLeft w:val="0"/>
      <w:marRight w:val="0"/>
      <w:marTop w:val="0"/>
      <w:marBottom w:val="0"/>
      <w:divBdr>
        <w:top w:val="none" w:sz="0" w:space="0" w:color="auto"/>
        <w:left w:val="none" w:sz="0" w:space="0" w:color="auto"/>
        <w:bottom w:val="none" w:sz="0" w:space="0" w:color="auto"/>
        <w:right w:val="none" w:sz="0" w:space="0" w:color="auto"/>
      </w:divBdr>
    </w:div>
    <w:div w:id="2003118412">
      <w:bodyDiv w:val="1"/>
      <w:marLeft w:val="0"/>
      <w:marRight w:val="0"/>
      <w:marTop w:val="0"/>
      <w:marBottom w:val="0"/>
      <w:divBdr>
        <w:top w:val="none" w:sz="0" w:space="0" w:color="auto"/>
        <w:left w:val="none" w:sz="0" w:space="0" w:color="auto"/>
        <w:bottom w:val="none" w:sz="0" w:space="0" w:color="auto"/>
        <w:right w:val="none" w:sz="0" w:space="0" w:color="auto"/>
      </w:divBdr>
    </w:div>
    <w:div w:id="2003583296">
      <w:bodyDiv w:val="1"/>
      <w:marLeft w:val="0"/>
      <w:marRight w:val="0"/>
      <w:marTop w:val="0"/>
      <w:marBottom w:val="0"/>
      <w:divBdr>
        <w:top w:val="none" w:sz="0" w:space="0" w:color="auto"/>
        <w:left w:val="none" w:sz="0" w:space="0" w:color="auto"/>
        <w:bottom w:val="none" w:sz="0" w:space="0" w:color="auto"/>
        <w:right w:val="none" w:sz="0" w:space="0" w:color="auto"/>
      </w:divBdr>
    </w:div>
    <w:div w:id="2011369979">
      <w:bodyDiv w:val="1"/>
      <w:marLeft w:val="0"/>
      <w:marRight w:val="0"/>
      <w:marTop w:val="0"/>
      <w:marBottom w:val="0"/>
      <w:divBdr>
        <w:top w:val="none" w:sz="0" w:space="0" w:color="auto"/>
        <w:left w:val="none" w:sz="0" w:space="0" w:color="auto"/>
        <w:bottom w:val="none" w:sz="0" w:space="0" w:color="auto"/>
        <w:right w:val="none" w:sz="0" w:space="0" w:color="auto"/>
      </w:divBdr>
    </w:div>
    <w:div w:id="2011787765">
      <w:bodyDiv w:val="1"/>
      <w:marLeft w:val="0"/>
      <w:marRight w:val="0"/>
      <w:marTop w:val="0"/>
      <w:marBottom w:val="0"/>
      <w:divBdr>
        <w:top w:val="none" w:sz="0" w:space="0" w:color="auto"/>
        <w:left w:val="none" w:sz="0" w:space="0" w:color="auto"/>
        <w:bottom w:val="none" w:sz="0" w:space="0" w:color="auto"/>
        <w:right w:val="none" w:sz="0" w:space="0" w:color="auto"/>
      </w:divBdr>
    </w:div>
    <w:div w:id="2011986912">
      <w:bodyDiv w:val="1"/>
      <w:marLeft w:val="0"/>
      <w:marRight w:val="0"/>
      <w:marTop w:val="0"/>
      <w:marBottom w:val="0"/>
      <w:divBdr>
        <w:top w:val="none" w:sz="0" w:space="0" w:color="auto"/>
        <w:left w:val="none" w:sz="0" w:space="0" w:color="auto"/>
        <w:bottom w:val="none" w:sz="0" w:space="0" w:color="auto"/>
        <w:right w:val="none" w:sz="0" w:space="0" w:color="auto"/>
      </w:divBdr>
    </w:div>
    <w:div w:id="2016105208">
      <w:bodyDiv w:val="1"/>
      <w:marLeft w:val="0"/>
      <w:marRight w:val="0"/>
      <w:marTop w:val="0"/>
      <w:marBottom w:val="0"/>
      <w:divBdr>
        <w:top w:val="none" w:sz="0" w:space="0" w:color="auto"/>
        <w:left w:val="none" w:sz="0" w:space="0" w:color="auto"/>
        <w:bottom w:val="none" w:sz="0" w:space="0" w:color="auto"/>
        <w:right w:val="none" w:sz="0" w:space="0" w:color="auto"/>
      </w:divBdr>
    </w:div>
    <w:div w:id="2020347534">
      <w:bodyDiv w:val="1"/>
      <w:marLeft w:val="0"/>
      <w:marRight w:val="0"/>
      <w:marTop w:val="0"/>
      <w:marBottom w:val="0"/>
      <w:divBdr>
        <w:top w:val="none" w:sz="0" w:space="0" w:color="auto"/>
        <w:left w:val="none" w:sz="0" w:space="0" w:color="auto"/>
        <w:bottom w:val="none" w:sz="0" w:space="0" w:color="auto"/>
        <w:right w:val="none" w:sz="0" w:space="0" w:color="auto"/>
      </w:divBdr>
    </w:div>
    <w:div w:id="2027710068">
      <w:bodyDiv w:val="1"/>
      <w:marLeft w:val="0"/>
      <w:marRight w:val="0"/>
      <w:marTop w:val="0"/>
      <w:marBottom w:val="0"/>
      <w:divBdr>
        <w:top w:val="none" w:sz="0" w:space="0" w:color="auto"/>
        <w:left w:val="none" w:sz="0" w:space="0" w:color="auto"/>
        <w:bottom w:val="none" w:sz="0" w:space="0" w:color="auto"/>
        <w:right w:val="none" w:sz="0" w:space="0" w:color="auto"/>
      </w:divBdr>
    </w:div>
    <w:div w:id="2027978546">
      <w:bodyDiv w:val="1"/>
      <w:marLeft w:val="0"/>
      <w:marRight w:val="0"/>
      <w:marTop w:val="0"/>
      <w:marBottom w:val="0"/>
      <w:divBdr>
        <w:top w:val="none" w:sz="0" w:space="0" w:color="auto"/>
        <w:left w:val="none" w:sz="0" w:space="0" w:color="auto"/>
        <w:bottom w:val="none" w:sz="0" w:space="0" w:color="auto"/>
        <w:right w:val="none" w:sz="0" w:space="0" w:color="auto"/>
      </w:divBdr>
    </w:div>
    <w:div w:id="2028753862">
      <w:bodyDiv w:val="1"/>
      <w:marLeft w:val="0"/>
      <w:marRight w:val="0"/>
      <w:marTop w:val="0"/>
      <w:marBottom w:val="0"/>
      <w:divBdr>
        <w:top w:val="none" w:sz="0" w:space="0" w:color="auto"/>
        <w:left w:val="none" w:sz="0" w:space="0" w:color="auto"/>
        <w:bottom w:val="none" w:sz="0" w:space="0" w:color="auto"/>
        <w:right w:val="none" w:sz="0" w:space="0" w:color="auto"/>
      </w:divBdr>
    </w:div>
    <w:div w:id="2029020401">
      <w:bodyDiv w:val="1"/>
      <w:marLeft w:val="0"/>
      <w:marRight w:val="0"/>
      <w:marTop w:val="0"/>
      <w:marBottom w:val="0"/>
      <w:divBdr>
        <w:top w:val="none" w:sz="0" w:space="0" w:color="auto"/>
        <w:left w:val="none" w:sz="0" w:space="0" w:color="auto"/>
        <w:bottom w:val="none" w:sz="0" w:space="0" w:color="auto"/>
        <w:right w:val="none" w:sz="0" w:space="0" w:color="auto"/>
      </w:divBdr>
    </w:div>
    <w:div w:id="2032757252">
      <w:bodyDiv w:val="1"/>
      <w:marLeft w:val="0"/>
      <w:marRight w:val="0"/>
      <w:marTop w:val="0"/>
      <w:marBottom w:val="0"/>
      <w:divBdr>
        <w:top w:val="none" w:sz="0" w:space="0" w:color="auto"/>
        <w:left w:val="none" w:sz="0" w:space="0" w:color="auto"/>
        <w:bottom w:val="none" w:sz="0" w:space="0" w:color="auto"/>
        <w:right w:val="none" w:sz="0" w:space="0" w:color="auto"/>
      </w:divBdr>
    </w:div>
    <w:div w:id="2033458839">
      <w:bodyDiv w:val="1"/>
      <w:marLeft w:val="0"/>
      <w:marRight w:val="0"/>
      <w:marTop w:val="0"/>
      <w:marBottom w:val="0"/>
      <w:divBdr>
        <w:top w:val="none" w:sz="0" w:space="0" w:color="auto"/>
        <w:left w:val="none" w:sz="0" w:space="0" w:color="auto"/>
        <w:bottom w:val="none" w:sz="0" w:space="0" w:color="auto"/>
        <w:right w:val="none" w:sz="0" w:space="0" w:color="auto"/>
      </w:divBdr>
    </w:div>
    <w:div w:id="2039310971">
      <w:bodyDiv w:val="1"/>
      <w:marLeft w:val="0"/>
      <w:marRight w:val="0"/>
      <w:marTop w:val="0"/>
      <w:marBottom w:val="0"/>
      <w:divBdr>
        <w:top w:val="none" w:sz="0" w:space="0" w:color="auto"/>
        <w:left w:val="none" w:sz="0" w:space="0" w:color="auto"/>
        <w:bottom w:val="none" w:sz="0" w:space="0" w:color="auto"/>
        <w:right w:val="none" w:sz="0" w:space="0" w:color="auto"/>
      </w:divBdr>
    </w:div>
    <w:div w:id="2039769547">
      <w:bodyDiv w:val="1"/>
      <w:marLeft w:val="0"/>
      <w:marRight w:val="0"/>
      <w:marTop w:val="0"/>
      <w:marBottom w:val="0"/>
      <w:divBdr>
        <w:top w:val="none" w:sz="0" w:space="0" w:color="auto"/>
        <w:left w:val="none" w:sz="0" w:space="0" w:color="auto"/>
        <w:bottom w:val="none" w:sz="0" w:space="0" w:color="auto"/>
        <w:right w:val="none" w:sz="0" w:space="0" w:color="auto"/>
      </w:divBdr>
    </w:div>
    <w:div w:id="2043241660">
      <w:bodyDiv w:val="1"/>
      <w:marLeft w:val="0"/>
      <w:marRight w:val="0"/>
      <w:marTop w:val="0"/>
      <w:marBottom w:val="0"/>
      <w:divBdr>
        <w:top w:val="none" w:sz="0" w:space="0" w:color="auto"/>
        <w:left w:val="none" w:sz="0" w:space="0" w:color="auto"/>
        <w:bottom w:val="none" w:sz="0" w:space="0" w:color="auto"/>
        <w:right w:val="none" w:sz="0" w:space="0" w:color="auto"/>
      </w:divBdr>
    </w:div>
    <w:div w:id="2050375614">
      <w:bodyDiv w:val="1"/>
      <w:marLeft w:val="0"/>
      <w:marRight w:val="0"/>
      <w:marTop w:val="0"/>
      <w:marBottom w:val="0"/>
      <w:divBdr>
        <w:top w:val="none" w:sz="0" w:space="0" w:color="auto"/>
        <w:left w:val="none" w:sz="0" w:space="0" w:color="auto"/>
        <w:bottom w:val="none" w:sz="0" w:space="0" w:color="auto"/>
        <w:right w:val="none" w:sz="0" w:space="0" w:color="auto"/>
      </w:divBdr>
    </w:div>
    <w:div w:id="2053113253">
      <w:bodyDiv w:val="1"/>
      <w:marLeft w:val="0"/>
      <w:marRight w:val="0"/>
      <w:marTop w:val="0"/>
      <w:marBottom w:val="0"/>
      <w:divBdr>
        <w:top w:val="none" w:sz="0" w:space="0" w:color="auto"/>
        <w:left w:val="none" w:sz="0" w:space="0" w:color="auto"/>
        <w:bottom w:val="none" w:sz="0" w:space="0" w:color="auto"/>
        <w:right w:val="none" w:sz="0" w:space="0" w:color="auto"/>
      </w:divBdr>
    </w:div>
    <w:div w:id="2053991714">
      <w:bodyDiv w:val="1"/>
      <w:marLeft w:val="0"/>
      <w:marRight w:val="0"/>
      <w:marTop w:val="0"/>
      <w:marBottom w:val="0"/>
      <w:divBdr>
        <w:top w:val="none" w:sz="0" w:space="0" w:color="auto"/>
        <w:left w:val="none" w:sz="0" w:space="0" w:color="auto"/>
        <w:bottom w:val="none" w:sz="0" w:space="0" w:color="auto"/>
        <w:right w:val="none" w:sz="0" w:space="0" w:color="auto"/>
      </w:divBdr>
    </w:div>
    <w:div w:id="2058431647">
      <w:bodyDiv w:val="1"/>
      <w:marLeft w:val="0"/>
      <w:marRight w:val="0"/>
      <w:marTop w:val="0"/>
      <w:marBottom w:val="0"/>
      <w:divBdr>
        <w:top w:val="none" w:sz="0" w:space="0" w:color="auto"/>
        <w:left w:val="none" w:sz="0" w:space="0" w:color="auto"/>
        <w:bottom w:val="none" w:sz="0" w:space="0" w:color="auto"/>
        <w:right w:val="none" w:sz="0" w:space="0" w:color="auto"/>
      </w:divBdr>
    </w:div>
    <w:div w:id="2059166660">
      <w:bodyDiv w:val="1"/>
      <w:marLeft w:val="0"/>
      <w:marRight w:val="0"/>
      <w:marTop w:val="0"/>
      <w:marBottom w:val="0"/>
      <w:divBdr>
        <w:top w:val="none" w:sz="0" w:space="0" w:color="auto"/>
        <w:left w:val="none" w:sz="0" w:space="0" w:color="auto"/>
        <w:bottom w:val="none" w:sz="0" w:space="0" w:color="auto"/>
        <w:right w:val="none" w:sz="0" w:space="0" w:color="auto"/>
      </w:divBdr>
    </w:div>
    <w:div w:id="2066834045">
      <w:bodyDiv w:val="1"/>
      <w:marLeft w:val="0"/>
      <w:marRight w:val="0"/>
      <w:marTop w:val="0"/>
      <w:marBottom w:val="0"/>
      <w:divBdr>
        <w:top w:val="none" w:sz="0" w:space="0" w:color="auto"/>
        <w:left w:val="none" w:sz="0" w:space="0" w:color="auto"/>
        <w:bottom w:val="none" w:sz="0" w:space="0" w:color="auto"/>
        <w:right w:val="none" w:sz="0" w:space="0" w:color="auto"/>
      </w:divBdr>
    </w:div>
    <w:div w:id="2068918352">
      <w:bodyDiv w:val="1"/>
      <w:marLeft w:val="0"/>
      <w:marRight w:val="0"/>
      <w:marTop w:val="0"/>
      <w:marBottom w:val="0"/>
      <w:divBdr>
        <w:top w:val="none" w:sz="0" w:space="0" w:color="auto"/>
        <w:left w:val="none" w:sz="0" w:space="0" w:color="auto"/>
        <w:bottom w:val="none" w:sz="0" w:space="0" w:color="auto"/>
        <w:right w:val="none" w:sz="0" w:space="0" w:color="auto"/>
      </w:divBdr>
    </w:div>
    <w:div w:id="2071925117">
      <w:bodyDiv w:val="1"/>
      <w:marLeft w:val="0"/>
      <w:marRight w:val="0"/>
      <w:marTop w:val="0"/>
      <w:marBottom w:val="0"/>
      <w:divBdr>
        <w:top w:val="none" w:sz="0" w:space="0" w:color="auto"/>
        <w:left w:val="none" w:sz="0" w:space="0" w:color="auto"/>
        <w:bottom w:val="none" w:sz="0" w:space="0" w:color="auto"/>
        <w:right w:val="none" w:sz="0" w:space="0" w:color="auto"/>
      </w:divBdr>
    </w:div>
    <w:div w:id="2071999545">
      <w:bodyDiv w:val="1"/>
      <w:marLeft w:val="0"/>
      <w:marRight w:val="0"/>
      <w:marTop w:val="0"/>
      <w:marBottom w:val="0"/>
      <w:divBdr>
        <w:top w:val="none" w:sz="0" w:space="0" w:color="auto"/>
        <w:left w:val="none" w:sz="0" w:space="0" w:color="auto"/>
        <w:bottom w:val="none" w:sz="0" w:space="0" w:color="auto"/>
        <w:right w:val="none" w:sz="0" w:space="0" w:color="auto"/>
      </w:divBdr>
    </w:div>
    <w:div w:id="2072531092">
      <w:bodyDiv w:val="1"/>
      <w:marLeft w:val="0"/>
      <w:marRight w:val="0"/>
      <w:marTop w:val="0"/>
      <w:marBottom w:val="0"/>
      <w:divBdr>
        <w:top w:val="none" w:sz="0" w:space="0" w:color="auto"/>
        <w:left w:val="none" w:sz="0" w:space="0" w:color="auto"/>
        <w:bottom w:val="none" w:sz="0" w:space="0" w:color="auto"/>
        <w:right w:val="none" w:sz="0" w:space="0" w:color="auto"/>
      </w:divBdr>
    </w:div>
    <w:div w:id="2081636003">
      <w:bodyDiv w:val="1"/>
      <w:marLeft w:val="0"/>
      <w:marRight w:val="0"/>
      <w:marTop w:val="0"/>
      <w:marBottom w:val="0"/>
      <w:divBdr>
        <w:top w:val="none" w:sz="0" w:space="0" w:color="auto"/>
        <w:left w:val="none" w:sz="0" w:space="0" w:color="auto"/>
        <w:bottom w:val="none" w:sz="0" w:space="0" w:color="auto"/>
        <w:right w:val="none" w:sz="0" w:space="0" w:color="auto"/>
      </w:divBdr>
    </w:div>
    <w:div w:id="2081832563">
      <w:bodyDiv w:val="1"/>
      <w:marLeft w:val="0"/>
      <w:marRight w:val="0"/>
      <w:marTop w:val="0"/>
      <w:marBottom w:val="0"/>
      <w:divBdr>
        <w:top w:val="none" w:sz="0" w:space="0" w:color="auto"/>
        <w:left w:val="none" w:sz="0" w:space="0" w:color="auto"/>
        <w:bottom w:val="none" w:sz="0" w:space="0" w:color="auto"/>
        <w:right w:val="none" w:sz="0" w:space="0" w:color="auto"/>
      </w:divBdr>
    </w:div>
    <w:div w:id="2085178070">
      <w:bodyDiv w:val="1"/>
      <w:marLeft w:val="0"/>
      <w:marRight w:val="0"/>
      <w:marTop w:val="0"/>
      <w:marBottom w:val="0"/>
      <w:divBdr>
        <w:top w:val="none" w:sz="0" w:space="0" w:color="auto"/>
        <w:left w:val="none" w:sz="0" w:space="0" w:color="auto"/>
        <w:bottom w:val="none" w:sz="0" w:space="0" w:color="auto"/>
        <w:right w:val="none" w:sz="0" w:space="0" w:color="auto"/>
      </w:divBdr>
    </w:div>
    <w:div w:id="2091072718">
      <w:bodyDiv w:val="1"/>
      <w:marLeft w:val="0"/>
      <w:marRight w:val="0"/>
      <w:marTop w:val="0"/>
      <w:marBottom w:val="0"/>
      <w:divBdr>
        <w:top w:val="none" w:sz="0" w:space="0" w:color="auto"/>
        <w:left w:val="none" w:sz="0" w:space="0" w:color="auto"/>
        <w:bottom w:val="none" w:sz="0" w:space="0" w:color="auto"/>
        <w:right w:val="none" w:sz="0" w:space="0" w:color="auto"/>
      </w:divBdr>
    </w:div>
    <w:div w:id="2094937314">
      <w:bodyDiv w:val="1"/>
      <w:marLeft w:val="0"/>
      <w:marRight w:val="0"/>
      <w:marTop w:val="0"/>
      <w:marBottom w:val="0"/>
      <w:divBdr>
        <w:top w:val="none" w:sz="0" w:space="0" w:color="auto"/>
        <w:left w:val="none" w:sz="0" w:space="0" w:color="auto"/>
        <w:bottom w:val="none" w:sz="0" w:space="0" w:color="auto"/>
        <w:right w:val="none" w:sz="0" w:space="0" w:color="auto"/>
      </w:divBdr>
    </w:div>
    <w:div w:id="2101489861">
      <w:bodyDiv w:val="1"/>
      <w:marLeft w:val="0"/>
      <w:marRight w:val="0"/>
      <w:marTop w:val="0"/>
      <w:marBottom w:val="0"/>
      <w:divBdr>
        <w:top w:val="none" w:sz="0" w:space="0" w:color="auto"/>
        <w:left w:val="none" w:sz="0" w:space="0" w:color="auto"/>
        <w:bottom w:val="none" w:sz="0" w:space="0" w:color="auto"/>
        <w:right w:val="none" w:sz="0" w:space="0" w:color="auto"/>
      </w:divBdr>
      <w:divsChild>
        <w:div w:id="309604135">
          <w:marLeft w:val="0"/>
          <w:marRight w:val="0"/>
          <w:marTop w:val="0"/>
          <w:marBottom w:val="0"/>
          <w:divBdr>
            <w:top w:val="none" w:sz="0" w:space="0" w:color="auto"/>
            <w:left w:val="none" w:sz="0" w:space="0" w:color="auto"/>
            <w:bottom w:val="none" w:sz="0" w:space="0" w:color="auto"/>
            <w:right w:val="none" w:sz="0" w:space="0" w:color="auto"/>
          </w:divBdr>
          <w:divsChild>
            <w:div w:id="45102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834800">
      <w:bodyDiv w:val="1"/>
      <w:marLeft w:val="0"/>
      <w:marRight w:val="0"/>
      <w:marTop w:val="0"/>
      <w:marBottom w:val="0"/>
      <w:divBdr>
        <w:top w:val="none" w:sz="0" w:space="0" w:color="auto"/>
        <w:left w:val="none" w:sz="0" w:space="0" w:color="auto"/>
        <w:bottom w:val="none" w:sz="0" w:space="0" w:color="auto"/>
        <w:right w:val="none" w:sz="0" w:space="0" w:color="auto"/>
      </w:divBdr>
    </w:div>
    <w:div w:id="2108500047">
      <w:bodyDiv w:val="1"/>
      <w:marLeft w:val="0"/>
      <w:marRight w:val="0"/>
      <w:marTop w:val="0"/>
      <w:marBottom w:val="0"/>
      <w:divBdr>
        <w:top w:val="none" w:sz="0" w:space="0" w:color="auto"/>
        <w:left w:val="none" w:sz="0" w:space="0" w:color="auto"/>
        <w:bottom w:val="none" w:sz="0" w:space="0" w:color="auto"/>
        <w:right w:val="none" w:sz="0" w:space="0" w:color="auto"/>
      </w:divBdr>
    </w:div>
    <w:div w:id="2109808236">
      <w:bodyDiv w:val="1"/>
      <w:marLeft w:val="0"/>
      <w:marRight w:val="0"/>
      <w:marTop w:val="0"/>
      <w:marBottom w:val="0"/>
      <w:divBdr>
        <w:top w:val="none" w:sz="0" w:space="0" w:color="auto"/>
        <w:left w:val="none" w:sz="0" w:space="0" w:color="auto"/>
        <w:bottom w:val="none" w:sz="0" w:space="0" w:color="auto"/>
        <w:right w:val="none" w:sz="0" w:space="0" w:color="auto"/>
      </w:divBdr>
    </w:div>
    <w:div w:id="2111508341">
      <w:bodyDiv w:val="1"/>
      <w:marLeft w:val="0"/>
      <w:marRight w:val="0"/>
      <w:marTop w:val="0"/>
      <w:marBottom w:val="0"/>
      <w:divBdr>
        <w:top w:val="none" w:sz="0" w:space="0" w:color="auto"/>
        <w:left w:val="none" w:sz="0" w:space="0" w:color="auto"/>
        <w:bottom w:val="none" w:sz="0" w:space="0" w:color="auto"/>
        <w:right w:val="none" w:sz="0" w:space="0" w:color="auto"/>
      </w:divBdr>
    </w:div>
    <w:div w:id="2115664966">
      <w:bodyDiv w:val="1"/>
      <w:marLeft w:val="0"/>
      <w:marRight w:val="0"/>
      <w:marTop w:val="0"/>
      <w:marBottom w:val="0"/>
      <w:divBdr>
        <w:top w:val="none" w:sz="0" w:space="0" w:color="auto"/>
        <w:left w:val="none" w:sz="0" w:space="0" w:color="auto"/>
        <w:bottom w:val="none" w:sz="0" w:space="0" w:color="auto"/>
        <w:right w:val="none" w:sz="0" w:space="0" w:color="auto"/>
      </w:divBdr>
    </w:div>
    <w:div w:id="2120102626">
      <w:bodyDiv w:val="1"/>
      <w:marLeft w:val="0"/>
      <w:marRight w:val="0"/>
      <w:marTop w:val="0"/>
      <w:marBottom w:val="0"/>
      <w:divBdr>
        <w:top w:val="none" w:sz="0" w:space="0" w:color="auto"/>
        <w:left w:val="none" w:sz="0" w:space="0" w:color="auto"/>
        <w:bottom w:val="none" w:sz="0" w:space="0" w:color="auto"/>
        <w:right w:val="none" w:sz="0" w:space="0" w:color="auto"/>
      </w:divBdr>
    </w:div>
    <w:div w:id="2121535286">
      <w:bodyDiv w:val="1"/>
      <w:marLeft w:val="0"/>
      <w:marRight w:val="0"/>
      <w:marTop w:val="0"/>
      <w:marBottom w:val="0"/>
      <w:divBdr>
        <w:top w:val="none" w:sz="0" w:space="0" w:color="auto"/>
        <w:left w:val="none" w:sz="0" w:space="0" w:color="auto"/>
        <w:bottom w:val="none" w:sz="0" w:space="0" w:color="auto"/>
        <w:right w:val="none" w:sz="0" w:space="0" w:color="auto"/>
      </w:divBdr>
    </w:div>
    <w:div w:id="2122412538">
      <w:bodyDiv w:val="1"/>
      <w:marLeft w:val="0"/>
      <w:marRight w:val="0"/>
      <w:marTop w:val="0"/>
      <w:marBottom w:val="0"/>
      <w:divBdr>
        <w:top w:val="none" w:sz="0" w:space="0" w:color="auto"/>
        <w:left w:val="none" w:sz="0" w:space="0" w:color="auto"/>
        <w:bottom w:val="none" w:sz="0" w:space="0" w:color="auto"/>
        <w:right w:val="none" w:sz="0" w:space="0" w:color="auto"/>
      </w:divBdr>
    </w:div>
    <w:div w:id="2128231708">
      <w:bodyDiv w:val="1"/>
      <w:marLeft w:val="0"/>
      <w:marRight w:val="0"/>
      <w:marTop w:val="0"/>
      <w:marBottom w:val="0"/>
      <w:divBdr>
        <w:top w:val="none" w:sz="0" w:space="0" w:color="auto"/>
        <w:left w:val="none" w:sz="0" w:space="0" w:color="auto"/>
        <w:bottom w:val="none" w:sz="0" w:space="0" w:color="auto"/>
        <w:right w:val="none" w:sz="0" w:space="0" w:color="auto"/>
      </w:divBdr>
    </w:div>
    <w:div w:id="2129615761">
      <w:bodyDiv w:val="1"/>
      <w:marLeft w:val="0"/>
      <w:marRight w:val="0"/>
      <w:marTop w:val="0"/>
      <w:marBottom w:val="0"/>
      <w:divBdr>
        <w:top w:val="none" w:sz="0" w:space="0" w:color="auto"/>
        <w:left w:val="none" w:sz="0" w:space="0" w:color="auto"/>
        <w:bottom w:val="none" w:sz="0" w:space="0" w:color="auto"/>
        <w:right w:val="none" w:sz="0" w:space="0" w:color="auto"/>
      </w:divBdr>
    </w:div>
    <w:div w:id="2131244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3.png"/><Relationship Id="rId26" Type="http://schemas.openxmlformats.org/officeDocument/2006/relationships/image" Target="media/image5.png"/><Relationship Id="rId21" Type="http://schemas.openxmlformats.org/officeDocument/2006/relationships/footer" Target="footer2.xml"/><Relationship Id="rId34" Type="http://schemas.openxmlformats.org/officeDocument/2006/relationships/hyperlink" Target="https://www.ey.gov.tw/state/4AC21DC94B8E19A8/aea35f1b-0fe3-4ca9-8ab9-6579fd30a8f3" TargetMode="External"/><Relationship Id="rId7" Type="http://schemas.openxmlformats.org/officeDocument/2006/relationships/settings" Target="settings.xml"/><Relationship Id="rId12" Type="http://schemas.openxmlformats.org/officeDocument/2006/relationships/image" Target="media/image2.png"/><Relationship Id="rId17" Type="http://schemas.microsoft.com/office/2018/08/relationships/commentsExtensible" Target="commentsExtensible.xml"/><Relationship Id="rId25" Type="http://schemas.openxmlformats.org/officeDocument/2006/relationships/footer" Target="footer5.xml"/><Relationship Id="rId33" Type="http://schemas.openxmlformats.org/officeDocument/2006/relationships/hyperlink" Target="https://e-info.org.tw/node/237388"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microsoft.com/office/2016/09/relationships/commentsIds" Target="commentsIds.xml"/><Relationship Id="rId20" Type="http://schemas.openxmlformats.org/officeDocument/2006/relationships/footer" Target="footer1.xml"/><Relationship Id="rId29" Type="http://schemas.openxmlformats.org/officeDocument/2006/relationships/hyperlink" Target="https://cfp-calculate.tw/cfpc/WebPage/LoginPage.aspx"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4.png"/><Relationship Id="rId32" Type="http://schemas.openxmlformats.org/officeDocument/2006/relationships/hyperlink" Target="https://www.researchgate.net/publication/303112425_E-waste_in_Mexico_case_of_study_Tepic_Nayarit" TargetMode="External"/><Relationship Id="rId37" Type="http://schemas.microsoft.com/office/2011/relationships/people" Target="people.xml"/><Relationship Id="rId5" Type="http://schemas.openxmlformats.org/officeDocument/2006/relationships/numbering" Target="numbering.xml"/><Relationship Id="rId15" Type="http://schemas.microsoft.com/office/2011/relationships/commentsExtended" Target="commentsExtended.xml"/><Relationship Id="rId23" Type="http://schemas.openxmlformats.org/officeDocument/2006/relationships/footer" Target="footer4.xml"/><Relationship Id="rId28" Type="http://schemas.openxmlformats.org/officeDocument/2006/relationships/hyperlink" Target="https://applications.icao.int/icec" TargetMode="External"/><Relationship Id="rId36" Type="http://schemas.openxmlformats.org/officeDocument/2006/relationships/fontTable" Target="fontTable.xml"/><Relationship Id="rId10" Type="http://schemas.openxmlformats.org/officeDocument/2006/relationships/endnotes" Target="endnotes.xml"/><Relationship Id="rId19" Type="http://schemas.microsoft.com/office/2007/relationships/hdphoto" Target="media/hdphoto2.wdp"/><Relationship Id="rId31" Type="http://schemas.openxmlformats.org/officeDocument/2006/relationships/hyperlink" Target="https://data.moenv.gov.tw/dataset/detail/WR_P_14"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omments" Target="comments.xml"/><Relationship Id="rId22" Type="http://schemas.openxmlformats.org/officeDocument/2006/relationships/footer" Target="footer3.xml"/><Relationship Id="rId27" Type="http://schemas.openxmlformats.org/officeDocument/2006/relationships/image" Target="media/image6.png"/><Relationship Id="rId30" Type="http://schemas.openxmlformats.org/officeDocument/2006/relationships/hyperlink" Target="https://www.accton.com.tw/dc_csr_report/" TargetMode="External"/><Relationship Id="rId35" Type="http://schemas.openxmlformats.org/officeDocument/2006/relationships/hyperlink" Target="https://leap.unep.org/en/countries/mx/case-studies/mexico" TargetMode="Externa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文件" ma:contentTypeID="0x010100F17048914BEBBB4BB784332BF0B1EF59" ma:contentTypeVersion="14" ma:contentTypeDescription="建立新的文件。" ma:contentTypeScope="" ma:versionID="09c6fab7735e8b2f0f3371eb6d87fe27">
  <xsd:schema xmlns:xsd="http://www.w3.org/2001/XMLSchema" xmlns:xs="http://www.w3.org/2001/XMLSchema" xmlns:p="http://schemas.microsoft.com/office/2006/metadata/properties" xmlns:ns3="c8e6b587-0fc0-4afa-94f5-0e4613cd82f0" xmlns:ns4="9f7adc91-6f0c-46e4-9fb2-cc04a16c42f0" targetNamespace="http://schemas.microsoft.com/office/2006/metadata/properties" ma:root="true" ma:fieldsID="ded2e344782d5ec9974507d58978ccc3" ns3:_="" ns4:_="">
    <xsd:import namespace="c8e6b587-0fc0-4afa-94f5-0e4613cd82f0"/>
    <xsd:import namespace="9f7adc91-6f0c-46e4-9fb2-cc04a16c42f0"/>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4:SharedWithUsers" minOccurs="0"/>
                <xsd:element ref="ns4:SharedWithDetails" minOccurs="0"/>
                <xsd:element ref="ns4:SharingHintHash" minOccurs="0"/>
                <xsd:element ref="ns3:MediaLengthInSecond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8e6b587-0fc0-4afa-94f5-0e4613cd82f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_activity" ma:index="20" nillable="true" ma:displayName="_activity" ma:hidden="true" ma:internalName="_activity">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f7adc91-6f0c-46e4-9fb2-cc04a16c42f0" elementFormDefault="qualified">
    <xsd:import namespace="http://schemas.microsoft.com/office/2006/documentManagement/types"/>
    <xsd:import namespace="http://schemas.microsoft.com/office/infopath/2007/PartnerControls"/>
    <xsd:element name="SharedWithUsers" ma:index="16" nillable="true" ma:displayName="共用對象:"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共用詳細資料" ma:internalName="SharedWithDetails" ma:readOnly="true">
      <xsd:simpleType>
        <xsd:restriction base="dms:Note">
          <xsd:maxLength value="255"/>
        </xsd:restriction>
      </xsd:simpleType>
    </xsd:element>
    <xsd:element name="SharingHintHash" ma:index="18" nillable="true" ma:displayName="共用提示雜湊"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c8e6b587-0fc0-4afa-94f5-0e4613cd82f0" xsi:nil="true"/>
  </documentManagement>
</p:properties>
</file>

<file path=customXml/itemProps1.xml><?xml version="1.0" encoding="utf-8"?>
<ds:datastoreItem xmlns:ds="http://schemas.openxmlformats.org/officeDocument/2006/customXml" ds:itemID="{91B8511A-CCAA-49BC-8088-00E2EEBD2CFC}">
  <ds:schemaRefs>
    <ds:schemaRef ds:uri="http://schemas.microsoft.com/sharepoint/v3/contenttype/forms"/>
  </ds:schemaRefs>
</ds:datastoreItem>
</file>

<file path=customXml/itemProps2.xml><?xml version="1.0" encoding="utf-8"?>
<ds:datastoreItem xmlns:ds="http://schemas.openxmlformats.org/officeDocument/2006/customXml" ds:itemID="{E9CCC819-DCA5-42A5-B76B-6665F999B6B7}">
  <ds:schemaRefs>
    <ds:schemaRef ds:uri="http://schemas.openxmlformats.org/officeDocument/2006/bibliography"/>
  </ds:schemaRefs>
</ds:datastoreItem>
</file>

<file path=customXml/itemProps3.xml><?xml version="1.0" encoding="utf-8"?>
<ds:datastoreItem xmlns:ds="http://schemas.openxmlformats.org/officeDocument/2006/customXml" ds:itemID="{6BE9682A-2453-47DB-B61C-79469FC7C6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8e6b587-0fc0-4afa-94f5-0e4613cd82f0"/>
    <ds:schemaRef ds:uri="9f7adc91-6f0c-46e4-9fb2-cc04a16c42f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C70EA69-68A5-4E64-BC2D-4338F90F2D1B}">
  <ds:schemaRefs>
    <ds:schemaRef ds:uri="http://schemas.microsoft.com/office/2006/metadata/properties"/>
    <ds:schemaRef ds:uri="http://schemas.microsoft.com/office/infopath/2007/PartnerControls"/>
    <ds:schemaRef ds:uri="c8e6b587-0fc0-4afa-94f5-0e4613cd82f0"/>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31</Pages>
  <Words>3671</Words>
  <Characters>20930</Characters>
  <Application>Microsoft Office Word</Application>
  <DocSecurity>0</DocSecurity>
  <Lines>174</Lines>
  <Paragraphs>49</Paragraphs>
  <ScaleCrop>false</ScaleCrop>
  <Company/>
  <LinksUpToDate>false</LinksUpToDate>
  <CharactersWithSpaces>24552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vicky_tseng@accton.com</dc:creator>
  <cp:keywords/>
  <dc:description/>
  <cp:lastModifiedBy>vicky_tseng 曾筱淇</cp:lastModifiedBy>
  <cp:revision>49</cp:revision>
  <dcterms:created xsi:type="dcterms:W3CDTF">2025-03-07T07:29:00Z</dcterms:created>
  <dcterms:modified xsi:type="dcterms:W3CDTF">2025-06-05T07:47:00Z</dcterms:modified>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0x010100F17048914BEBBB4BB784332BF0B1EF59</vt:lpwstr>
  </property>
</Properties>
</file>